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4FAD67" w14:textId="186AC0DB" w:rsidR="003D31AD" w:rsidRDefault="003D31AD" w:rsidP="00147DB5">
      <w:pPr>
        <w:spacing w:after="0"/>
        <w:ind w:left="-142"/>
        <w:jc w:val="center"/>
        <w:rPr>
          <w:rFonts w:ascii="Times New Roman" w:hAnsi="Times New Roman" w:cs="Times New Roman"/>
          <w:sz w:val="24"/>
        </w:rPr>
      </w:pPr>
      <w:bookmarkStart w:id="0" w:name="_Toc136296691"/>
      <w:r w:rsidRPr="003D31AD">
        <w:rPr>
          <w:rFonts w:ascii="Times New Roman" w:hAnsi="Times New Roman" w:cs="Times New Roman"/>
          <w:sz w:val="24"/>
        </w:rPr>
        <w:t xml:space="preserve">МИНИСТЕРСТВО НАУКИ И ВЫСШЕГО ОБРАЗОВАНИЯ РОССИЙСКОЙ ФЕДЕРАЦИИ </w:t>
      </w:r>
    </w:p>
    <w:p w14:paraId="19BFE10A" w14:textId="77777777" w:rsidR="003D31AD" w:rsidRDefault="003D31AD" w:rsidP="003D31AD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ФЕДЕРАЛЬНОЕ ГОСУДАРСТВЕННОЕ АВТОНОМНОЕ ОБРАЗОВАТЕЛЬНОЕ</w:t>
      </w: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УЧРЕЖДЕНИЕ ВЫСШЕГО ОБРАЗОВАНИЯ</w:t>
      </w:r>
      <w:r>
        <w:rPr>
          <w:rFonts w:ascii="Times New Roman" w:hAnsi="Times New Roman" w:cs="Times New Roman"/>
          <w:sz w:val="24"/>
        </w:rPr>
        <w:t xml:space="preserve"> </w:t>
      </w:r>
    </w:p>
    <w:p w14:paraId="24D905B3" w14:textId="77777777" w:rsidR="00E16034" w:rsidRDefault="003D31AD" w:rsidP="00E16034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«НАЦИОНАЛЬНЫЙ ИССЛЕДОВАТЕЛЬСКИЙ НИЖЕГОРОДСКИЙ ГОСУДАРСТВЕННЫЙ УНИВЕРСИТЕТ</w:t>
      </w:r>
    </w:p>
    <w:p w14:paraId="4625D010" w14:textId="73587DA5" w:rsidR="003D31AD" w:rsidRPr="008B7097" w:rsidRDefault="003D31AD" w:rsidP="00E16034">
      <w:pPr>
        <w:ind w:left="1026" w:right="589" w:hanging="82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им. Н.И. ЛОБАЧЕВСКОГО (ННГУ)»</w:t>
      </w:r>
    </w:p>
    <w:p w14:paraId="5FB4BD93" w14:textId="2EF542E6" w:rsidR="003D31AD" w:rsidRPr="008B7097" w:rsidRDefault="003D31AD" w:rsidP="008B7097">
      <w:pPr>
        <w:pStyle w:val="affff1"/>
        <w:spacing w:before="1"/>
        <w:ind w:left="971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Химический факультет</w:t>
      </w:r>
    </w:p>
    <w:p w14:paraId="3C5F9546" w14:textId="070CD8B5" w:rsidR="003D31AD" w:rsidRPr="008B7097" w:rsidRDefault="003D31AD" w:rsidP="008B7097">
      <w:pPr>
        <w:pStyle w:val="affff1"/>
        <w:ind w:left="970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8B7097" w:rsidRPr="008B7097">
        <w:rPr>
          <w:rFonts w:ascii="Times New Roman" w:hAnsi="Times New Roman" w:cs="Times New Roman"/>
          <w:sz w:val="28"/>
          <w:szCs w:val="28"/>
        </w:rPr>
        <w:t>физической химии</w:t>
      </w:r>
    </w:p>
    <w:p w14:paraId="05720DFE" w14:textId="77777777" w:rsidR="00E16034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39EE6803" w14:textId="4A42F306" w:rsidR="003D31AD" w:rsidRPr="008B7097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>(дипломная работа)</w:t>
      </w:r>
    </w:p>
    <w:p w14:paraId="7BA729C6" w14:textId="77777777" w:rsidR="003D31AD" w:rsidRPr="008B7097" w:rsidRDefault="003D31AD" w:rsidP="003D31AD">
      <w:pPr>
        <w:pStyle w:val="affff1"/>
        <w:spacing w:before="6"/>
        <w:rPr>
          <w:rFonts w:ascii="Times New Roman" w:hAnsi="Times New Roman" w:cs="Times New Roman"/>
          <w:b/>
          <w:sz w:val="28"/>
          <w:szCs w:val="28"/>
        </w:rPr>
      </w:pPr>
    </w:p>
    <w:p w14:paraId="6331B308" w14:textId="775753D5" w:rsidR="003D31AD" w:rsidRPr="008B7097" w:rsidRDefault="003D31AD" w:rsidP="003D31AD">
      <w:pPr>
        <w:pStyle w:val="affff1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8B7097">
        <w:rPr>
          <w:rFonts w:ascii="Times New Roman" w:hAnsi="Times New Roman" w:cs="Times New Roman"/>
          <w:b/>
          <w:sz w:val="36"/>
          <w:szCs w:val="28"/>
        </w:rPr>
        <w:t>Моделирование процесса полимеризации композиций ДМЭГ/бутанол, ПЭТА/бутанол и ОКМ-2/бутанол инициируемо</w:t>
      </w:r>
      <w:r w:rsidR="0033117B">
        <w:rPr>
          <w:rFonts w:ascii="Times New Roman" w:hAnsi="Times New Roman" w:cs="Times New Roman"/>
          <w:b/>
          <w:sz w:val="36"/>
          <w:szCs w:val="28"/>
        </w:rPr>
        <w:t>го</w:t>
      </w:r>
      <w:r w:rsidRPr="008B7097">
        <w:rPr>
          <w:rFonts w:ascii="Times New Roman" w:hAnsi="Times New Roman" w:cs="Times New Roman"/>
          <w:b/>
          <w:sz w:val="36"/>
          <w:szCs w:val="28"/>
        </w:rPr>
        <w:t xml:space="preserve"> системой о-хинон/амин</w:t>
      </w:r>
    </w:p>
    <w:p w14:paraId="6EE77AB1" w14:textId="15B3DEE4" w:rsidR="008B7097" w:rsidRDefault="008B7097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07A947D" w14:textId="699F5A1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214F5C80" w14:textId="0B516B1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4D85FE03" w14:textId="286E9CD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A36503" w14:textId="7777777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1545519" w14:textId="77777777" w:rsidR="00BC08FD" w:rsidRPr="008B7097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226BF5" w14:textId="323B1966" w:rsidR="003D31AD" w:rsidRPr="008B7097" w:rsidRDefault="003D31AD" w:rsidP="008B7097">
      <w:pPr>
        <w:pStyle w:val="affff1"/>
        <w:spacing w:before="1"/>
        <w:ind w:left="5529" w:right="470" w:firstLine="81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Заведующий</w:t>
      </w:r>
      <w:r w:rsidR="008B7097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 xml:space="preserve">кафедрой: д.х.н. </w:t>
      </w:r>
      <w:r w:rsidR="008B7097">
        <w:rPr>
          <w:rFonts w:ascii="Times New Roman" w:hAnsi="Times New Roman" w:cs="Times New Roman"/>
          <w:sz w:val="28"/>
          <w:szCs w:val="28"/>
        </w:rPr>
        <w:t>Маркин</w:t>
      </w:r>
      <w:r w:rsidRPr="008B709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А.В.</w:t>
      </w:r>
    </w:p>
    <w:p w14:paraId="5B948366" w14:textId="61E99ECC" w:rsidR="003D31AD" w:rsidRPr="008B7097" w:rsidRDefault="003D31AD" w:rsidP="008B7097">
      <w:pPr>
        <w:pStyle w:val="affff1"/>
        <w:spacing w:before="89"/>
        <w:ind w:left="4962" w:right="460" w:firstLine="696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Научный руководитель: к.х.н., Арсеньев М. В.</w:t>
      </w:r>
    </w:p>
    <w:p w14:paraId="6B81C162" w14:textId="77777777" w:rsidR="003D31AD" w:rsidRPr="008B7097" w:rsidRDefault="003D31AD" w:rsidP="008B7097">
      <w:pPr>
        <w:pStyle w:val="affff1"/>
        <w:jc w:val="right"/>
        <w:rPr>
          <w:rFonts w:ascii="Times New Roman" w:hAnsi="Times New Roman" w:cs="Times New Roman"/>
          <w:sz w:val="28"/>
          <w:szCs w:val="28"/>
        </w:rPr>
      </w:pPr>
    </w:p>
    <w:p w14:paraId="4349EFE4" w14:textId="77777777" w:rsidR="003D31AD" w:rsidRPr="008B7097" w:rsidRDefault="003D31AD" w:rsidP="008B7097">
      <w:pPr>
        <w:pStyle w:val="affff1"/>
        <w:spacing w:before="234"/>
        <w:ind w:left="4111" w:right="474" w:firstLine="1113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Исполнитель,</w:t>
      </w:r>
      <w:r w:rsidRPr="008B7097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студент 5 курса очной формы</w:t>
      </w:r>
      <w:r w:rsidRPr="008B7097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обучения</w:t>
      </w:r>
    </w:p>
    <w:p w14:paraId="0684D92B" w14:textId="204A19C6" w:rsidR="003D31AD" w:rsidRPr="008B7097" w:rsidRDefault="008B7097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Крайнов И. О.</w:t>
      </w:r>
    </w:p>
    <w:p w14:paraId="797D0462" w14:textId="77777777" w:rsidR="008B7097" w:rsidRPr="008B7097" w:rsidRDefault="008B7097" w:rsidP="003D31AD">
      <w:pPr>
        <w:pStyle w:val="affff1"/>
        <w:spacing w:before="4"/>
        <w:rPr>
          <w:rFonts w:ascii="Times New Roman" w:hAnsi="Times New Roman" w:cs="Times New Roman"/>
          <w:sz w:val="28"/>
          <w:szCs w:val="28"/>
        </w:rPr>
      </w:pPr>
    </w:p>
    <w:p w14:paraId="1581CA6A" w14:textId="79024985" w:rsidR="00CD7465" w:rsidRPr="008B7097" w:rsidRDefault="003D31AD" w:rsidP="008B7097">
      <w:pPr>
        <w:pStyle w:val="affff1"/>
        <w:spacing w:before="89" w:line="256" w:lineRule="auto"/>
        <w:ind w:left="4096" w:right="3931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Нижний Новгород 202</w:t>
      </w:r>
      <w:r w:rsidR="009D458F">
        <w:rPr>
          <w:rFonts w:ascii="Times New Roman" w:hAnsi="Times New Roman" w:cs="Times New Roman"/>
          <w:sz w:val="28"/>
          <w:szCs w:val="28"/>
        </w:rPr>
        <w:t>4</w:t>
      </w:r>
      <w:r w:rsidRPr="008B7097">
        <w:rPr>
          <w:rFonts w:ascii="Times New Roman" w:hAnsi="Times New Roman" w:cs="Times New Roman"/>
          <w:sz w:val="28"/>
          <w:szCs w:val="28"/>
        </w:rPr>
        <w:t xml:space="preserve"> г.</w:t>
      </w:r>
    </w:p>
    <w:bookmarkStart w:id="1" w:name="_Toc167809572" w:displacedByCustomXml="next"/>
    <w:sdt>
      <w:sdtPr>
        <w:rPr>
          <w:rFonts w:asciiTheme="minorHAnsi" w:eastAsia="SimSun" w:hAnsiTheme="minorHAnsi" w:cstheme="minorBidi"/>
          <w:caps w:val="0"/>
          <w:color w:val="auto"/>
          <w:sz w:val="22"/>
          <w:szCs w:val="22"/>
          <w:lang w:eastAsia="en-US"/>
        </w:rPr>
        <w:id w:val="-88895570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8D8F386" w14:textId="6A17A008" w:rsidR="00CD7465" w:rsidRDefault="00B900DE" w:rsidP="00CD7465">
          <w:pPr>
            <w:pStyle w:val="12"/>
          </w:pPr>
          <w:r>
            <w:t>Содержание</w:t>
          </w:r>
          <w:bookmarkEnd w:id="1"/>
        </w:p>
        <w:p w14:paraId="2FA7D73A" w14:textId="6A08A352" w:rsidR="000F7983" w:rsidRPr="000F7983" w:rsidRDefault="00CD7465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F798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F798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F798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809572" w:history="1">
            <w:r w:rsidR="000F7983"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_Toc167809572 \h </w:instrText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0F7983"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88970" w14:textId="6DCF9E57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3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_Toc167809573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D5E75" w14:textId="331BC476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4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Актуальность работы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_Toc167809574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DA75D" w14:textId="58666F24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5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Цель работы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_Toc167809575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A741B" w14:textId="0372675C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6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 Задачи работы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_Toc167809576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F4D0B4" w14:textId="674AA642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7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Литературный обзор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_Toc167809577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F75944" w14:textId="64E048FD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8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Фотоинициирование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_Toc167809578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8514F" w14:textId="0AEEC6D5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79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 Активация хинона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_Toc167809579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401BD" w14:textId="341F20F8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0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 Фотовосстановление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_Toc167809580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398C8" w14:textId="2F036354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1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1.3. Радикальные реакции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_Toc167809581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92ACB" w14:textId="7BD857DB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2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 Фотодекарбонилирование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_Toc167809582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6412" w14:textId="23AD6074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3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1.5. Потенциальные реакции ингибирования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_Toc167809583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AD478" w14:textId="12F374C0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4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1.6. Итоговая схема фотоинициирования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_Toc167809584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5AF7A" w14:textId="4AE96B9D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5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Полимеризация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_Toc167809585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9916C" w14:textId="5739EDEF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6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 Инициирование цепи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_Toc167809586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C9540" w14:textId="4BA33E7A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7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 Рост цепи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_Toc167809587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6C138" w14:textId="3F17F64A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8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2.3. Передача цепи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_Toc167809588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F5CAE" w14:textId="458F9961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89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2.4. Ингибирование полимеризации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_Toc167809589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36928" w14:textId="4C0478F9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0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2.5. Обрыв цепи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_Toc167809590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061DBD" w14:textId="746DDAD8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1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2.6. Итоговая схема полимеризации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_Toc167809591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FBF64" w14:textId="60DEE732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2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 Описание модели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_Toc167809592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E3019" w14:textId="70D85A78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3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4. Диффузионные процессы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_Toc167809593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827F0" w14:textId="087822DD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4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4.1. Диффузия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_Toc167809594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121DF" w14:textId="7D78470D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5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4.2. Зависимость диффузии от температуры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_Toc167809595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D08E7" w14:textId="70176242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6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4.3. Вязкость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_Toc167809596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B7C28" w14:textId="3B4EA3E8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7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часть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_Toc167809597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6E486" w14:textId="45E19AB9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8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Численное моделирование кинетической системы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_Toc167809598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9A1ED" w14:textId="50C856A9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599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 Метод моделирования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_Toc167809599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5D23E" w14:textId="234E98BE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0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 Редукция системы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_Toc167809600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F89DC" w14:textId="41F3D5D6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1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1.3. Экспериментальная проверка значений констант скоростей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_Toc167809601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8A826" w14:textId="5E4033D5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2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Оценка коэффициентов самодиффузии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_Toc167809602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76A82" w14:textId="14DEF869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3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 Молекулярная динамика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_Toc167809603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DD99D" w14:textId="393D80D8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4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 Нахождение вязкостей чистых мономеров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_Toc167809604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523473" w14:textId="06806454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5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Результаты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обсуждение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_Toc167809605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30681" w14:textId="340074C6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6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Моделирование кинетики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_Toc167809606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D5DE7" w14:textId="0039F228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7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 Редукция систем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_Toc167809607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834FE" w14:textId="382DE444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8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 Экспериментальная проверка редуцированной схемы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_Toc167809608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5D874" w14:textId="76781641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09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1.3. Зависимость концентраций реагирующих веществ от значения констант скоростей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_Toc167809609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DAE70" w14:textId="6560BC92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0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 Итог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_Toc167809610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9BF6E" w14:textId="6BC4F6BF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1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Коэффициенты самодиффузии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_Toc167809611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1900B" w14:textId="33F7CB74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2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 Плотности чистых компонентов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_Toc167809612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FA880" w14:textId="24E4864A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3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 Значения коэффициентов самодиффузии про 300 К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_Toc167809613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86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01151" w14:textId="25F611FD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4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2.3. Зависимость коэффициентов диффузии от температуры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_Toc167809614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50998" w14:textId="2A61690C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5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_Toc167809615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DFCC3" w14:textId="23983A60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6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литературы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_Toc167809616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697EF" w14:textId="1636433B" w:rsidR="000F7983" w:rsidRPr="000F7983" w:rsidRDefault="000F7983" w:rsidP="000F7983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7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_Toc167809617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F9686" w14:textId="2214B35F" w:rsidR="000F7983" w:rsidRPr="000F7983" w:rsidRDefault="000F7983" w:rsidP="000F7983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8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Численное решение системы обыкновенных дифференциальных уравнений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_Toc167809618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E5F55" w14:textId="0B22167B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19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 Формирование системы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_Toc167809619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C12BF" w14:textId="68CB3B68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20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 Дискретизация по времени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_Toc167809620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8258A" w14:textId="068BAEFC" w:rsidR="000F7983" w:rsidRP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09621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1.3. Линеаризация системы и итерационное решение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_Toc167809621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108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51E96" w14:textId="1139B951" w:rsidR="000F7983" w:rsidRDefault="000F7983" w:rsidP="000F7983">
          <w:pPr>
            <w:pStyle w:val="3c"/>
            <w:tabs>
              <w:tab w:val="right" w:leader="dot" w:pos="9346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67809622" w:history="1">
            <w:r w:rsidRPr="000F7983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 Решение СЛАУ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_Toc167809622 \h </w:instrTex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3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110</w:t>
            </w:r>
            <w:r w:rsidRPr="000F79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3276F" w14:textId="18AFE9C5" w:rsidR="00CD7465" w:rsidRPr="00CD7465" w:rsidRDefault="00CD7465" w:rsidP="00CD746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D74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0CD0857" w14:textId="77777777" w:rsidR="00CD7465" w:rsidRPr="00CD7465" w:rsidRDefault="00CD7465" w:rsidP="000B55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" w:name="_GoBack"/>
      <w:bookmarkEnd w:id="2"/>
    </w:p>
    <w:p w14:paraId="03D024EC" w14:textId="51B37F43" w:rsidR="006E0612" w:rsidRPr="00782C96" w:rsidRDefault="006E0612" w:rsidP="001830AD">
      <w:pPr>
        <w:pStyle w:val="12"/>
      </w:pPr>
      <w:bookmarkStart w:id="3" w:name="_Toc167708154"/>
      <w:bookmarkStart w:id="4" w:name="_Toc167809573"/>
      <w:r w:rsidRPr="00782C96">
        <w:rPr>
          <w:rFonts w:hint="eastAsia"/>
        </w:rPr>
        <w:lastRenderedPageBreak/>
        <w:t>Введение</w:t>
      </w:r>
      <w:bookmarkEnd w:id="0"/>
      <w:bookmarkEnd w:id="3"/>
      <w:bookmarkEnd w:id="4"/>
    </w:p>
    <w:p w14:paraId="63252489" w14:textId="08DAF594" w:rsidR="006E0612" w:rsidRDefault="006E0612" w:rsidP="001830AD">
      <w:pPr>
        <w:pStyle w:val="a3"/>
      </w:pPr>
      <w:r w:rsidRPr="00E77C5A">
        <w:t xml:space="preserve">В настоящее время в химии высокомолекулярных соединений активно развивается научное направление, связанное с изучением процессов фотополимеризации. </w:t>
      </w:r>
      <w:r>
        <w:t xml:space="preserve">Фотополимеризация — это процесс полимеризации, </w:t>
      </w:r>
      <w:r w:rsidR="00734987">
        <w:t>под действием света</w:t>
      </w:r>
      <w:r>
        <w:t xml:space="preserve">. </w:t>
      </w:r>
      <w:r w:rsidR="00734987">
        <w:t xml:space="preserve">Область ее применения включает в себя </w:t>
      </w:r>
      <w:r w:rsidR="00D65AD5">
        <w:t>получени</w:t>
      </w:r>
      <w:r w:rsidR="00734987">
        <w:t>е</w:t>
      </w:r>
      <w:r>
        <w:t xml:space="preserve"> полимерных </w:t>
      </w:r>
      <w:r w:rsidR="006F3289">
        <w:t>материалов</w:t>
      </w:r>
      <w:r>
        <w:t xml:space="preserve"> с высокой степенью сшивания</w:t>
      </w:r>
      <w:r w:rsidR="00F24490">
        <w:t xml:space="preserve">, в том числе </w:t>
      </w:r>
      <w:r w:rsidR="00F24490" w:rsidRPr="00F24490">
        <w:t>материалов с градиентными свойствами</w:t>
      </w:r>
      <w:r w:rsidR="00734987">
        <w:t>, материалов с градиентными свойствами. При этом ин</w:t>
      </w:r>
      <w:r>
        <w:t>ициирование реакции происходит путем воздействия на светочувствительные, монофункциональные или многофункциональные мономеры источника света высокой интенсивности, обычно ультрафиолетового, но иногда ИК и видимого</w:t>
      </w:r>
      <w:r w:rsidR="00734987">
        <w:t xml:space="preserve"> диапазона или же их комбинации</w:t>
      </w:r>
      <w:r>
        <w:t xml:space="preserve">. </w:t>
      </w:r>
    </w:p>
    <w:p w14:paraId="217D9627" w14:textId="77777777" w:rsidR="00F24490" w:rsidRDefault="006E0612" w:rsidP="001830AD">
      <w:pPr>
        <w:pStyle w:val="a3"/>
      </w:pPr>
      <w:r>
        <w:t xml:space="preserve">Выбор мономеров и фотоинициирующих систем определяет механизм протекания химической реакции. </w:t>
      </w:r>
      <w:r w:rsidR="00734987">
        <w:t>Ф</w:t>
      </w:r>
      <w:r>
        <w:t>отополимеризаци</w:t>
      </w:r>
      <w:r w:rsidR="00734987">
        <w:t xml:space="preserve">я </w:t>
      </w:r>
      <w:r>
        <w:t xml:space="preserve"> олигоэфир(мет)акрилатов</w:t>
      </w:r>
      <w:r w:rsidR="00734987">
        <w:t xml:space="preserve"> идет </w:t>
      </w:r>
      <w:r>
        <w:t xml:space="preserve">по радикальному механизму, который позволяет при низкой концентрации инициирующих частиц с высокой скоростью и с высокими степенями конверсии мономера из жидкой композиции получать механически твердые материалы. </w:t>
      </w:r>
      <w:r w:rsidRPr="00F37A8C">
        <w:t xml:space="preserve">Метод полимеризации с использованием радикальных инициаторов (например, ацильных пероксидов или азосоединений) имеет свои преимущества: он прост в реализации и дает воспроизводимые результаты. Однако у него есть и недостатки, такие как </w:t>
      </w:r>
      <w:r>
        <w:t>необходимость точного</w:t>
      </w:r>
      <w:r w:rsidRPr="00F37A8C">
        <w:t xml:space="preserve"> контроля за </w:t>
      </w:r>
      <w:r w:rsidR="00D65AD5">
        <w:t>процессом</w:t>
      </w:r>
      <w:r w:rsidRPr="00F37A8C">
        <w:t xml:space="preserve"> полимеризации акриловых мономеров. Это связано</w:t>
      </w:r>
      <w:r w:rsidR="00D65AD5">
        <w:t xml:space="preserve"> с</w:t>
      </w:r>
      <w:r w:rsidRPr="00F37A8C">
        <w:t xml:space="preserve"> </w:t>
      </w:r>
      <w:r>
        <w:t xml:space="preserve">влиянием множества факторов – присутствие ингибиторов (например, кислорода), добавок (растворитель, дополнительные ингибиторы и передатчики цепи), вязкость полимеризуемой среды, спектральные особенности источников излучения, интенсивность инициирующего излучения и пр. Сложностью описания </w:t>
      </w:r>
      <w:r>
        <w:lastRenderedPageBreak/>
        <w:t>подобных процессов является то, что в процессе полимеризации изменяются физико-механические параметры полимеризуемой среды, такие как вязкость, а также в ходе процесса накапливаются продукты фотохимических реакций с участием инициирующих систем, которые также могут оказывать влияние на процесс полимеризации.</w:t>
      </w:r>
      <w:r w:rsidRPr="00081494">
        <w:t xml:space="preserve"> </w:t>
      </w:r>
      <w:r w:rsidR="00F24490" w:rsidRPr="00F24490">
        <w:t>Это влияет на соотношение эффективных констант скоростей роста и обрыва реакционных цепей на различных этапах полимеризации и существенно осложняет моделирование процесса и конечных свойств материала в целом.</w:t>
      </w:r>
    </w:p>
    <w:p w14:paraId="0B47E943" w14:textId="231CC350" w:rsidR="006E0612" w:rsidRDefault="00734987" w:rsidP="001830AD">
      <w:pPr>
        <w:pStyle w:val="a3"/>
      </w:pPr>
      <w:r>
        <w:t>Этим обусловлен</w:t>
      </w:r>
      <w:r w:rsidR="006E0612" w:rsidRPr="00DD225F">
        <w:t xml:space="preserve"> </w:t>
      </w:r>
      <w:r w:rsidR="006E0612" w:rsidRPr="006E0612">
        <w:t>постоянный</w:t>
      </w:r>
      <w:r w:rsidR="006E0612" w:rsidRPr="00DD225F">
        <w:t xml:space="preserve"> </w:t>
      </w:r>
      <w:r w:rsidR="006E0612" w:rsidRPr="006E0612">
        <w:t>интерес</w:t>
      </w:r>
      <w:r w:rsidR="006E0612" w:rsidRPr="00DD225F">
        <w:t xml:space="preserve"> к поиску новых эффективных фотоинициаторов полимеризации</w:t>
      </w:r>
      <w:r w:rsidR="006E0612">
        <w:t xml:space="preserve">, </w:t>
      </w:r>
      <w:r w:rsidR="006E0612" w:rsidRPr="00DD225F">
        <w:t>нахождени</w:t>
      </w:r>
      <w:r w:rsidR="006E0612">
        <w:t>ю</w:t>
      </w:r>
      <w:r w:rsidR="006E0612" w:rsidRPr="00DD225F">
        <w:t xml:space="preserve"> взаимосвязи между их строением и реакционной способностью</w:t>
      </w:r>
      <w:r w:rsidR="006E0612">
        <w:t xml:space="preserve"> и, естественно, более детальному описанию всей системы в целом. </w:t>
      </w:r>
      <w:r w:rsidR="006E0612" w:rsidRPr="00DD225F">
        <w:t xml:space="preserve">Моделирование подобных брутто-процессов фотополимеризации хорошо описывается рядом математических моделей, однако не позволяет соотнести свойства инициирующих систем с наблюдаемыми результатами. В первую очередь из-за того, что </w:t>
      </w:r>
      <w:r w:rsidR="006E0612">
        <w:t xml:space="preserve">при моделировании полимеризации обычно не уделяется должного внимания самому процессу фотоинициации, а этот этап определяется набором элементарных реакций и сильно зависит от строения и </w:t>
      </w:r>
      <w:r w:rsidR="006350EC">
        <w:t>свойств,</w:t>
      </w:r>
      <w:r w:rsidR="006E0612">
        <w:t xml:space="preserve"> реагирующих в ходе засветки веществ.</w:t>
      </w:r>
      <w:r w:rsidR="00D65AD5">
        <w:t xml:space="preserve"> Поэтому необходимо</w:t>
      </w:r>
      <w:r w:rsidR="006350EC">
        <w:t xml:space="preserve">, чтобы была </w:t>
      </w:r>
      <w:r w:rsidR="00D65AD5">
        <w:t>модель, учитывающую эти особенности фотополимеризации</w:t>
      </w:r>
      <w:r w:rsidR="006350EC">
        <w:t>.</w:t>
      </w:r>
    </w:p>
    <w:p w14:paraId="60CC53D4" w14:textId="1234CE5A" w:rsidR="006E0612" w:rsidRDefault="006E0612" w:rsidP="001830AD">
      <w:pPr>
        <w:pStyle w:val="20"/>
      </w:pPr>
      <w:bookmarkStart w:id="5" w:name="_Toc136296692"/>
      <w:bookmarkStart w:id="6" w:name="_Toc167708155"/>
      <w:bookmarkStart w:id="7" w:name="_Toc167809574"/>
      <w:r w:rsidRPr="00644CFE">
        <w:t>Актуальность</w:t>
      </w:r>
      <w:r>
        <w:t xml:space="preserve"> работы</w:t>
      </w:r>
      <w:bookmarkEnd w:id="5"/>
      <w:bookmarkEnd w:id="6"/>
      <w:bookmarkEnd w:id="7"/>
    </w:p>
    <w:p w14:paraId="19B8D777" w14:textId="33396F4D" w:rsidR="006E0612" w:rsidRDefault="006350EC" w:rsidP="001830AD">
      <w:pPr>
        <w:pStyle w:val="a3"/>
      </w:pPr>
      <w:r>
        <w:t>Я</w:t>
      </w:r>
      <w:r w:rsidR="006E0612">
        <w:t xml:space="preserve">вление </w:t>
      </w:r>
      <w:r w:rsidR="00D65AD5">
        <w:t xml:space="preserve">фотополимеризации </w:t>
      </w:r>
      <w:r w:rsidR="006E0612">
        <w:t xml:space="preserve">имеет множество применений как в научной, так и в </w:t>
      </w:r>
      <w:r w:rsidR="00F24490">
        <w:t>практической</w:t>
      </w:r>
      <w:r w:rsidR="006E0612">
        <w:t xml:space="preserve"> сферах. </w:t>
      </w:r>
      <w:r w:rsidRPr="006350EC">
        <w:t>Полимеризация, инициируемая УФ излучением</w:t>
      </w:r>
      <w:r>
        <w:t xml:space="preserve"> </w:t>
      </w:r>
      <w:r w:rsidR="006E0612">
        <w:t xml:space="preserve">является одним из наиболее эффективных методов достижения </w:t>
      </w:r>
      <w:r w:rsidR="006E0612" w:rsidRPr="0022550E">
        <w:t>квазиминутной</w:t>
      </w:r>
      <w:r>
        <w:t xml:space="preserve"> </w:t>
      </w:r>
      <w:r w:rsidR="006E0612">
        <w:t>полимеризации т.е. полимеризации с очень высокой скоростью реакции</w:t>
      </w:r>
      <w:r>
        <w:t xml:space="preserve"> </w:t>
      </w:r>
      <w:sdt>
        <w:sdtPr>
          <w:alias w:val="To edit, see citavi.com/edit"/>
          <w:tag w:val="CitaviPlaceholder#820a0a77-7cfa-498a-a47d-76e77f5a677a"/>
          <w:id w:val="1829400888"/>
          <w:placeholder>
            <w:docPart w:val="8F51104909B34CF1A42EB37B2171CC10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Y2UyOGE1LWJkMWMtNDgwMi04MzhhLWVjZjE0YmUwMWUzOSIsIlJhbmdlTGVuZ3RoIjozLCJSZWZlcmVuY2VJZCI6IjAyYmEwODk0LWI0MDUtNDU4MC1hY2Q2LWEzNmNiOWIyMDh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Mi8oU0lDSSkxMDk3LTAxMjYoMTk5ODAyKTQ1OjI8MTMzOjpBSUQtUEk5Njk+My4wLkNPOzItRiIsIlVyaVN0cmluZyI6Imh0dHBzOi8vZG9pLm9yZy8xMC4xMDAyLyhTSUNJKTEwOTctMDEyNigxOTk4MDIpNDU6MjwxMzM6OkFJRC1QSTk2OT4zLjAuQ087Mi1G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}</w:instrText>
          </w:r>
          <w:r>
            <w:fldChar w:fldCharType="separate"/>
          </w:r>
          <w:r>
            <w:t>[1]</w:t>
          </w:r>
          <w:r>
            <w:fldChar w:fldCharType="end"/>
          </w:r>
        </w:sdtContent>
      </w:sdt>
      <w:r w:rsidR="006E0612">
        <w:t>. Ее огромный потенциал в простом и быстром производстве материалов с особыми свойствами приводит к широкому спектру потенциальных применений. Практические приложения включают</w:t>
      </w:r>
      <w:r w:rsidR="006516FF">
        <w:t xml:space="preserve"> </w:t>
      </w:r>
      <w:r w:rsidR="006E0612">
        <w:t xml:space="preserve">нанесение покрытий </w:t>
      </w:r>
      <w:sdt>
        <w:sdtPr>
          <w:alias w:val="To edit, see citavi.com/edit"/>
          <w:tag w:val="CitaviPlaceholder#bcd7efac-95b6-4c65-9620-8d0828185980"/>
          <w:id w:val="-198291553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5YTZkYmQ5LTRhMGUtNDlmNS05Y2U5LTJhNTIzZTg4NTYxNiIsIlJhbmdlTGVuZ3RoIjozLCJSZWZlcmVuY2VJZCI6ImFlNjJkZjFjLTI0MjYtNDA5My05NmRlLWUzM2IzYzM0ZjM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}</w:instrText>
          </w:r>
          <w:r w:rsidR="006E0612">
            <w:fldChar w:fldCharType="separate"/>
          </w:r>
          <w:r w:rsidR="00983B76">
            <w:t>[2]</w:t>
          </w:r>
          <w:r w:rsidR="006E0612">
            <w:fldChar w:fldCharType="end"/>
          </w:r>
        </w:sdtContent>
      </w:sdt>
      <w:r w:rsidR="006E0612">
        <w:t xml:space="preserve">, тканевую инженерию </w:t>
      </w:r>
      <w:sdt>
        <w:sdtPr>
          <w:alias w:val="To edit, see citavi.com/edit"/>
          <w:tag w:val="CitaviPlaceholder#f87d8d16-b18d-46ed-a418-92af4d2f19ea"/>
          <w:id w:val="-34671258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MDA3MTA1LTMwN2MtNDkyMC05MDc3LWVkZWFlNjI0YmEyYiIsIlJhbmdlTGVuZ3RoIjozLCJSZWZlcmVuY2VJZCI6IjBiNWMxOTZhLTc2NjItNDA1Yy04NWRjLTg2NGZiMzEzNGI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Tk5MC83NDcyNyIsIlVyaVN0cmluZyI6Imh0dHBzOi8vZG9pLm9yZy8xMC4xMTU1LzE5OTAvNzQ3Mj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}</w:instrText>
          </w:r>
          <w:r w:rsidR="006E0612">
            <w:fldChar w:fldCharType="separate"/>
          </w:r>
          <w:r w:rsidR="00983B76">
            <w:t>[3]</w:t>
          </w:r>
          <w:r w:rsidR="006E0612">
            <w:fldChar w:fldCharType="end"/>
          </w:r>
        </w:sdtContent>
      </w:sdt>
      <w:r w:rsidR="006E0612">
        <w:t xml:space="preserve">, фотолитографию </w:t>
      </w:r>
      <w:sdt>
        <w:sdtPr>
          <w:alias w:val="To edit, see citavi.com/edit"/>
          <w:tag w:val="CitaviPlaceholder#ff73119a-76c5-451a-9e62-bac8963ce73d"/>
          <w:id w:val="-420566204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kODNjNDJlLTc3YjMtNGNjZC1iMDM1LTkxMTYyYWE1OGEyMyIsIlJhbmdlTGVuZ3RoIjozLCJSZWZlcmVuY2VJZCI6IjUxYjJiMWVlLTA4OGUtNDE4My1iMWZjLTMyZGI4NTBkMzg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RdIn1dfSwiVGFnIjoiQ2l0YXZpUGxhY2Vob2xkZXIjZmY3MzExOWEtNzZjNS00NTFhLTllNjItYmFjODk2M2NlNzNkIiwiVGV4dCI6Ils0XSIsIldBSVZlcnNpb24iOiI2LjE1LjIuMCJ9}</w:instrText>
          </w:r>
          <w:r w:rsidR="006E0612">
            <w:fldChar w:fldCharType="separate"/>
          </w:r>
          <w:r w:rsidR="00983B76">
            <w:t>[4]</w:t>
          </w:r>
          <w:r w:rsidR="006E0612">
            <w:fldChar w:fldCharType="end"/>
          </w:r>
        </w:sdtContent>
      </w:sdt>
      <w:r w:rsidR="006E0612">
        <w:t xml:space="preserve">, изготовление микрожидкостных устройств </w:t>
      </w:r>
      <w:sdt>
        <w:sdtPr>
          <w:alias w:val="To edit, see citavi.com/edit"/>
          <w:tag w:val="CitaviPlaceholder#c60e5777-850b-4806-8926-94e3edadfbfa"/>
          <w:id w:val="-799453152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YjdjNzdkLTBhODAtNDI2YS1iMGYxLTgwMWY0MDJmNzdlYSIsIlJhbmdlTGVuZ3RoIjozLCJSZWZlcmVuY2VJZCI6ImFiNzViNDYzLTA5YmUtNGVlNS1iMzhjLTA0ZmQxZTk0OWQ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VdIn1dfSwiVGFnIjoiQ2l0YXZpUGxhY2Vob2xkZXIjYzYwZTU3NzctODUwYi00ODA2LTg5MjYtOTRlM2VkYWRmYmZhIiwiVGV4dCI6Ils1XSIsIldBSVZlcnNpb24iOiI2LjE1LjIuMCJ9}</w:instrText>
          </w:r>
          <w:r w:rsidR="006E0612">
            <w:fldChar w:fldCharType="separate"/>
          </w:r>
          <w:r w:rsidR="00983B76">
            <w:t>[5]</w:t>
          </w:r>
          <w:r w:rsidR="006E0612">
            <w:fldChar w:fldCharType="end"/>
          </w:r>
        </w:sdtContent>
      </w:sdt>
      <w:r w:rsidR="006E0612">
        <w:t xml:space="preserve">, 3D-прототипирование </w:t>
      </w:r>
      <w:sdt>
        <w:sdtPr>
          <w:alias w:val="To edit, see citavi.com/edit"/>
          <w:tag w:val="CitaviPlaceholder#14568014-c381-4561-a1f1-d1e070b096fb"/>
          <w:id w:val="1444113548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1NTU5YjliLTNiZmQtNDBkNy04YjllLTAyMzZiYTRjMzk5ZCIsIlJhbmdlTGVuZ3RoIjozLCJSZWZlcmVuY2VJZCI6ImI4YTY2MmJkLTA1N2MtNDU2NS04NThhLWZiOTg3MmVmMGM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1dLCJDaXRhdGlvbktleSI6IkRlYzk2IiwiQ2l0YXRpb25LZXlVcGRhdGVUeXBlIjoxLCJDb2xsYWJvcmF0b3JzIjpbXSwiRGF0ZSI6IjE5O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ZdIn1dfSwiVGFnIjoiQ2l0YXZpUGxhY2Vob2xkZXIjMTQ1NjgwMTQtYzM4MS00NTYxLWExZjEtZDFlMDcwYjA5NmZiIiwiVGV4dCI6Ils2XSIsIldBSVZlcnNpb24iOiI2LjE1LjIuMCJ9}</w:instrText>
          </w:r>
          <w:r w:rsidR="006E0612">
            <w:fldChar w:fldCharType="separate"/>
          </w:r>
          <w:r w:rsidR="00983B76">
            <w:t>[6]</w:t>
          </w:r>
          <w:r w:rsidR="006E0612">
            <w:fldChar w:fldCharType="end"/>
          </w:r>
        </w:sdtContent>
      </w:sdt>
      <w:r w:rsidR="006E0612">
        <w:t xml:space="preserve"> и 4D-биопечать </w:t>
      </w:r>
      <w:sdt>
        <w:sdtPr>
          <w:alias w:val="To edit, see citavi.com/edit"/>
          <w:tag w:val="CitaviPlaceholder#764aaddc-33e3-4adc-93f1-571b1db64ea6"/>
          <w:id w:val="-46076087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zNmU3MzBlLWExMzItNDFkOC04ZGNlLTc1NWJhZDk4NTc5OCIsIlJhbmdlTGVuZ3RoIjozLCJSZWZlcmVuY2VJZCI6IjFiNmRlYTFlLTM5ZjEtNDIxMC1iYTMxLTI5MTQ3MTVhMmNh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0seyIkaWQiOiI5IiwiJHR5cGUiOiJTd2lzc0FjYWRlbWljLkNpdGF2aS5QZXJzb24sIFN3aXNzQWNhZGVtaWMuQ2l0YXZpIiwiRmlyc3ROYW1lIjoiRC4iLCJMYXN0TmFtZSI6IkRlY2tlciIsIlByb3RlY3RlZCI6ZmFsc2UsIlNleCI6MCwiQ3JlYXRlZEJ5IjoiX0hPTUUiLCJDcmVhdGVkT24iOiIyMDIzLTA1LTE0VDE3OjEzOjQxIiwiTW9kaWZpZWRCeSI6Il9IT01FIiwiSWQiOiJiNDdiMjMxZS02MjlhLTQyYjUtOGI0OC0yYTkxM2RlZGIzNmUiLCJNb2RpZmllZE9uIjoiMjAyMy0wNS0xNFQxNzoxMzo0MSIsIlByb2plY3QiOnsiJHJlZiI6IjgifX1dLCJDaXRhdGlvbktleSI6IkRlYz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}</w:instrText>
          </w:r>
          <w:r w:rsidR="006E0612">
            <w:fldChar w:fldCharType="separate"/>
          </w:r>
          <w:r w:rsidR="00983B76">
            <w:t>[7]</w:t>
          </w:r>
          <w:r w:rsidR="006E0612">
            <w:fldChar w:fldCharType="end"/>
          </w:r>
        </w:sdtContent>
      </w:sdt>
      <w:r w:rsidR="006E0612">
        <w:t xml:space="preserve">. Фотополимеризация также применяется в </w:t>
      </w:r>
      <w:r w:rsidR="006E0612" w:rsidRPr="00E77C5A">
        <w:t>оптике</w:t>
      </w:r>
      <w:r w:rsidR="006E0612">
        <w:t xml:space="preserve">, </w:t>
      </w:r>
      <w:r w:rsidR="006E0612" w:rsidRPr="00E77C5A">
        <w:t>медицине</w:t>
      </w:r>
      <w:r w:rsidR="006E0612">
        <w:t xml:space="preserve">, </w:t>
      </w:r>
      <w:r w:rsidR="006E0612" w:rsidRPr="00E77C5A">
        <w:t>полиграфии</w:t>
      </w:r>
      <w:r w:rsidR="006E0612">
        <w:t>,</w:t>
      </w:r>
      <w:r w:rsidR="006E0612" w:rsidRPr="00B27AD4">
        <w:t xml:space="preserve"> </w:t>
      </w:r>
      <w:r w:rsidR="006E0612" w:rsidRPr="00E77C5A">
        <w:t>оптоэлектро</w:t>
      </w:r>
      <w:r w:rsidR="006E0612">
        <w:t>н</w:t>
      </w:r>
      <w:r w:rsidR="006E0612" w:rsidRPr="00E77C5A">
        <w:t>ике</w:t>
      </w:r>
      <w:r w:rsidR="006E0612">
        <w:t xml:space="preserve">. </w:t>
      </w:r>
      <w:r w:rsidR="006E0612" w:rsidRPr="00B65979">
        <w:t>Метод фотоинициируемой радикальной полимеризации популярен</w:t>
      </w:r>
      <w:r w:rsidR="006E0612">
        <w:t xml:space="preserve"> еще и</w:t>
      </w:r>
      <w:r w:rsidR="006E0612" w:rsidRPr="00B65979">
        <w:t xml:space="preserve"> из-за того, что он позволяет проводить реакции при комнатной температуре и без растворителя, а также управлять скоростью и местом реакции. Одно из современных применений жидких фотополимеризующихся композиций, содержащих олигоэфир(мет)акрилаты в качестве основы, — это стереолитография</w:t>
      </w:r>
      <w:r w:rsidR="006E0612">
        <w:t xml:space="preserve"> </w:t>
      </w:r>
      <w:sdt>
        <w:sdtPr>
          <w:alias w:val="To edit, see citavi.com/edit"/>
          <w:tag w:val="CitaviPlaceholder#da963981-72ba-4bce-99ab-e36aa373c1b7"/>
          <w:id w:val="-178132431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YjJlYWU0LThlNDgtNDQyNC1iYWZmLTE4NmNhZTgwMTU2MyIsIlJhbmdlTGVuZ3RoIjozLCJSZWZlcmVuY2VJZCI6IjBjZWYwNDA3LTcyNDMtNDVlYy1iOTljLTVjNmE2OGEyZWF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}</w:instrText>
          </w:r>
          <w:r w:rsidR="006E0612">
            <w:fldChar w:fldCharType="separate"/>
          </w:r>
          <w:r w:rsidR="00983B76">
            <w:t>[8]</w:t>
          </w:r>
          <w:r w:rsidR="006E0612">
            <w:fldChar w:fldCharType="end"/>
          </w:r>
        </w:sdtContent>
      </w:sdt>
      <w:r w:rsidR="006E0612" w:rsidRPr="00B65979">
        <w:t>. Для создания трехмерного объекта можно использовать метод однофотонной полимеризации, при котором полимерные слои поочередно соединяются друг с другом</w:t>
      </w:r>
      <w:r w:rsidR="006E0612">
        <w:t>. Естественно, сами ф</w:t>
      </w:r>
      <w:r w:rsidR="006E0612" w:rsidRPr="00BB3F1E">
        <w:t xml:space="preserve">отоинициаторы имеют большое значение для </w:t>
      </w:r>
      <w:r w:rsidR="006E0612">
        <w:t>построения</w:t>
      </w:r>
      <w:r w:rsidR="006E0612" w:rsidRPr="00BB3F1E">
        <w:t xml:space="preserve"> модели и выбора способа полимеризации. К ним предъявляются следующие требования: </w:t>
      </w:r>
    </w:p>
    <w:p w14:paraId="632EB5D6" w14:textId="77777777" w:rsidR="006E0612" w:rsidRDefault="006E0612" w:rsidP="001830AD">
      <w:pPr>
        <w:pStyle w:val="a3"/>
        <w:numPr>
          <w:ilvl w:val="0"/>
          <w:numId w:val="3"/>
        </w:numPr>
      </w:pPr>
      <w:r>
        <w:t>высокая эффективность инициирования полимеризации</w:t>
      </w:r>
    </w:p>
    <w:p w14:paraId="1202C922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растворимость в мономерах</w:t>
      </w:r>
    </w:p>
    <w:p w14:paraId="0FEAD088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устойчивость в ФПК</w:t>
      </w:r>
    </w:p>
    <w:p w14:paraId="3E4EA735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слабая подверженность ингибированию полимеризации кислородом</w:t>
      </w:r>
    </w:p>
    <w:p w14:paraId="6A715FC3" w14:textId="01B763C2" w:rsidR="006E0612" w:rsidRDefault="006E0612" w:rsidP="001830AD">
      <w:pPr>
        <w:pStyle w:val="a3"/>
        <w:numPr>
          <w:ilvl w:val="0"/>
          <w:numId w:val="3"/>
        </w:numPr>
      </w:pPr>
      <w:r w:rsidRPr="00BB3F1E">
        <w:t xml:space="preserve">безвредность </w:t>
      </w:r>
    </w:p>
    <w:p w14:paraId="1A73AEEF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малая миграция инициатора и его продуктов в ФПК и в готовом полимере.</w:t>
      </w:r>
    </w:p>
    <w:p w14:paraId="630ABA4C" w14:textId="7E5E226B" w:rsidR="006E0612" w:rsidRDefault="006E0612" w:rsidP="001830AD">
      <w:pPr>
        <w:pStyle w:val="a3"/>
      </w:pPr>
      <w:r w:rsidRPr="00BB3F1E">
        <w:t>Обычн</w:t>
      </w:r>
      <w:r>
        <w:t>о</w:t>
      </w:r>
      <w:r w:rsidRPr="00BB3F1E">
        <w:t xml:space="preserve"> </w:t>
      </w:r>
      <w:r>
        <w:t>низко</w:t>
      </w:r>
      <w:r w:rsidRPr="00BB3F1E">
        <w:t>молекулярные фотоинициаторы удовлетворяют первым трем требованиям</w:t>
      </w:r>
      <w:r w:rsidR="006F30BE">
        <w:t>. Д</w:t>
      </w:r>
      <w:r w:rsidRPr="00BB3F1E">
        <w:t>ля уменьшения влияния кислорода</w:t>
      </w:r>
      <w:r>
        <w:t xml:space="preserve"> </w:t>
      </w:r>
      <w:r w:rsidRPr="00BB3F1E">
        <w:t>и миграц</w:t>
      </w:r>
      <w:r>
        <w:t>ионных характеристик</w:t>
      </w:r>
      <w:r w:rsidRPr="00BB3F1E">
        <w:t xml:space="preserve"> инициатора нужно применять полифункциональные </w:t>
      </w:r>
      <w:r>
        <w:t>соединения</w:t>
      </w:r>
      <w:r w:rsidRPr="00BB3F1E">
        <w:t xml:space="preserve"> с большой молекулярной массой.</w:t>
      </w:r>
      <w:r>
        <w:t xml:space="preserve"> Также д</w:t>
      </w:r>
      <w:r w:rsidRPr="00BB3F1E">
        <w:t xml:space="preserve">ля снижения </w:t>
      </w:r>
      <w:r w:rsidR="00D65AD5">
        <w:t xml:space="preserve">их </w:t>
      </w:r>
      <w:r w:rsidRPr="00BB3F1E">
        <w:t xml:space="preserve">токсичности в полимере нужно разрабатывать </w:t>
      </w:r>
      <w:r>
        <w:t>новые соединения</w:t>
      </w:r>
      <w:r w:rsidRPr="00BB3F1E">
        <w:t xml:space="preserve"> с двумя или </w:t>
      </w:r>
      <w:r w:rsidRPr="00BB3F1E">
        <w:lastRenderedPageBreak/>
        <w:t xml:space="preserve">больше хромофорными группами, которые могут образовывать </w:t>
      </w:r>
      <w:r w:rsidR="00232FCE">
        <w:t>активные центр</w:t>
      </w:r>
      <w:r w:rsidR="00F24490">
        <w:t>ы</w:t>
      </w:r>
      <w:r w:rsidR="00232FCE">
        <w:t xml:space="preserve"> радикальной полимеризации</w:t>
      </w:r>
      <w:r w:rsidR="006F30BE">
        <w:t>.</w:t>
      </w:r>
      <w:r>
        <w:t xml:space="preserve"> </w:t>
      </w:r>
      <w:r w:rsidR="006F30BE">
        <w:t>В</w:t>
      </w:r>
      <w:r>
        <w:t>добавок</w:t>
      </w:r>
      <w:r w:rsidRPr="00BB3F1E">
        <w:t xml:space="preserve"> </w:t>
      </w:r>
      <w:r>
        <w:t xml:space="preserve">нужно чтобы фотоинициаторы </w:t>
      </w:r>
      <w:r w:rsidRPr="00BB3F1E">
        <w:t>име</w:t>
      </w:r>
      <w:r>
        <w:t>ли</w:t>
      </w:r>
      <w:r w:rsidRPr="00BB3F1E">
        <w:t xml:space="preserve"> </w:t>
      </w:r>
      <w:r w:rsidRPr="00B72113">
        <w:t xml:space="preserve">другие функциональные группы, как например, метакрилатные, которые могут участвовать в последующих химических реакциях полимеризации. </w:t>
      </w:r>
      <w:r>
        <w:t xml:space="preserve">Одним из применяемых фотоинициаторов, позволяющих проводить полимеризацию в толстых слоях являются о-бензохиноны. </w:t>
      </w:r>
      <w:r w:rsidRPr="00B72113">
        <w:t>Системы на основе о-бензохинонов</w:t>
      </w:r>
      <w:r>
        <w:t xml:space="preserve"> давно изучаются в лаборатории ФППМ ИМХ РАН </w:t>
      </w:r>
      <w:sdt>
        <w:sdtPr>
          <w:alias w:val="To edit, see citavi.com/edit"/>
          <w:tag w:val="CitaviPlaceholder#81e01477-9ee4-43bf-ae73-d4cdbd615830"/>
          <w:id w:val="-1148982560"/>
          <w:placeholder>
            <w:docPart w:val="A5118A92D3A249D6AF2A64C69543BC6E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M2MzYTFlLTAyYzMtNGU0OS1hZTZlLWM3MmYzMDg1NzRiNyIsIlJhbmdlTGVuZ3RoIjoy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}</w:instrText>
          </w:r>
          <w:r>
            <w:fldChar w:fldCharType="separate"/>
          </w:r>
          <w:r w:rsidR="00983B76">
            <w:t>[9, 10]</w:t>
          </w:r>
          <w:r>
            <w:fldChar w:fldCharType="end"/>
          </w:r>
        </w:sdtContent>
      </w:sdt>
      <w:r>
        <w:t xml:space="preserve">. </w:t>
      </w:r>
      <w:r w:rsidRPr="00F50791">
        <w:t xml:space="preserve">Изменение функциональных групп (включая полимеризационноспособные) на </w:t>
      </w:r>
      <w:r>
        <w:t>периферии</w:t>
      </w:r>
      <w:r w:rsidRPr="00F50791">
        <w:t xml:space="preserve"> структуры этих соединений дает возможность улучшать важные для практики свойства </w:t>
      </w:r>
      <w:r>
        <w:t>фотополимерных композиций</w:t>
      </w:r>
      <w:r w:rsidRPr="00F50791">
        <w:t xml:space="preserve"> на их основе.</w:t>
      </w:r>
      <w:r>
        <w:t xml:space="preserve"> Для получения знаний о влиянии каждого фактора на свойства всей системы в целом необходимо проводить</w:t>
      </w:r>
      <w:r w:rsidR="00D65AD5">
        <w:t xml:space="preserve"> множество</w:t>
      </w:r>
      <w:r>
        <w:t xml:space="preserve"> эксперимент</w:t>
      </w:r>
      <w:r w:rsidR="00D65AD5">
        <w:t>ов для каждого</w:t>
      </w:r>
      <w:r>
        <w:t xml:space="preserve"> типа инициатора (даже если изменения незначительны), </w:t>
      </w:r>
      <w:r w:rsidR="00D65AD5">
        <w:t xml:space="preserve">и при разных </w:t>
      </w:r>
      <w:r>
        <w:t>концентраци</w:t>
      </w:r>
      <w:r w:rsidR="00D65AD5">
        <w:t>ях</w:t>
      </w:r>
      <w:r>
        <w:t xml:space="preserve"> </w:t>
      </w:r>
      <w:r w:rsidR="00D65AD5">
        <w:t>компоненто</w:t>
      </w:r>
      <w:r w:rsidR="006F30BE">
        <w:t>в.</w:t>
      </w:r>
      <w:r>
        <w:t xml:space="preserve"> </w:t>
      </w:r>
    </w:p>
    <w:p w14:paraId="2D99EDA5" w14:textId="1451F770" w:rsidR="006E0612" w:rsidRDefault="006E0612" w:rsidP="001830AD">
      <w:pPr>
        <w:pStyle w:val="a3"/>
      </w:pPr>
      <w:r>
        <w:t xml:space="preserve">Математическое моделирование такой системы даст возможность </w:t>
      </w:r>
      <w:r w:rsidR="006F30BE">
        <w:t>с</w:t>
      </w:r>
      <w:r>
        <w:t>прогнозировать эти свойства</w:t>
      </w:r>
      <w:r w:rsidR="006F30BE">
        <w:t>, а</w:t>
      </w:r>
      <w:r>
        <w:t xml:space="preserve"> также оптимизировать некоторые параметры, такие как интенсивность излучения, концентраци</w:t>
      </w:r>
      <w:r w:rsidR="0002676D">
        <w:t>я</w:t>
      </w:r>
      <w:r>
        <w:t xml:space="preserve"> мономера и </w:t>
      </w:r>
      <w:r w:rsidRPr="00B72113">
        <w:t>о-бензохинонов</w:t>
      </w:r>
      <w:r>
        <w:t xml:space="preserve"> для получения желаемого эффекта, найти наилучшее строение фотоинициатор</w:t>
      </w:r>
      <w:r w:rsidR="0002676D">
        <w:t>а</w:t>
      </w:r>
      <w:r>
        <w:t xml:space="preserve">. Такая модель позволит лучше объяснить механизм реакции и составить комплексное понимание процессов в </w:t>
      </w:r>
      <w:r w:rsidR="005D76ED">
        <w:t>рассматриваемой</w:t>
      </w:r>
      <w:r>
        <w:t xml:space="preserve"> и подобной ей системах. </w:t>
      </w:r>
    </w:p>
    <w:p w14:paraId="5066071A" w14:textId="4EAA052C" w:rsidR="006E0612" w:rsidRDefault="006E0612" w:rsidP="001830AD">
      <w:pPr>
        <w:pStyle w:val="20"/>
      </w:pPr>
      <w:bookmarkStart w:id="8" w:name="_Toc136296693"/>
      <w:bookmarkStart w:id="9" w:name="_Toc167708156"/>
      <w:bookmarkStart w:id="10" w:name="_Toc167809575"/>
      <w:r>
        <w:t>Цель работы</w:t>
      </w:r>
      <w:bookmarkEnd w:id="8"/>
      <w:bookmarkEnd w:id="9"/>
      <w:bookmarkEnd w:id="10"/>
    </w:p>
    <w:p w14:paraId="6B9546DE" w14:textId="37AB55A8" w:rsidR="009F5E5B" w:rsidRPr="009F5E5B" w:rsidRDefault="00994560" w:rsidP="001830AD">
      <w:pPr>
        <w:pStyle w:val="a3"/>
      </w:pPr>
      <w:r>
        <w:t>Целью</w:t>
      </w:r>
      <w:r w:rsidR="00D65AD5">
        <w:t xml:space="preserve"> работы</w:t>
      </w:r>
      <w:r>
        <w:t xml:space="preserve"> работы является</w:t>
      </w:r>
      <w:r w:rsidR="00D65AD5">
        <w:t xml:space="preserve"> </w:t>
      </w:r>
      <w:r w:rsidR="00D65AD5" w:rsidRPr="00C27ED1">
        <w:t xml:space="preserve">построение математической модели фотополимеризации олигоэфир(мет)акрилатов на основе о-хинонов в присутствии </w:t>
      </w:r>
      <w:r w:rsidR="00D65AD5" w:rsidRPr="00C27ED1">
        <w:rPr>
          <w:lang w:val="en-US"/>
        </w:rPr>
        <w:t>H</w:t>
      </w:r>
      <w:r w:rsidR="00D65AD5" w:rsidRPr="00C27ED1">
        <w:t>-доноров</w:t>
      </w:r>
      <w:r w:rsidR="00D65AD5">
        <w:t xml:space="preserve"> </w:t>
      </w:r>
      <w:r w:rsidR="00D65AD5" w:rsidRPr="00C27ED1">
        <w:t>с учетом</w:t>
      </w:r>
      <w:r w:rsidR="00D65AD5">
        <w:t xml:space="preserve"> кинетики</w:t>
      </w:r>
      <w:r w:rsidR="00D65AD5" w:rsidRPr="00C27ED1">
        <w:t xml:space="preserve"> </w:t>
      </w:r>
      <w:r w:rsidR="00D65AD5">
        <w:t xml:space="preserve">реакции фотоинициирования и </w:t>
      </w:r>
      <w:r w:rsidR="00D65AD5" w:rsidRPr="00C27ED1">
        <w:t>диффузи</w:t>
      </w:r>
      <w:r w:rsidR="00D65AD5">
        <w:t>онных процессов</w:t>
      </w:r>
      <w:r w:rsidR="00D65AD5" w:rsidRPr="00573A4E">
        <w:t xml:space="preserve">. </w:t>
      </w:r>
    </w:p>
    <w:p w14:paraId="1C70FA4B" w14:textId="72EA99C8" w:rsidR="006E0612" w:rsidRDefault="006E0612" w:rsidP="001830AD">
      <w:pPr>
        <w:pStyle w:val="20"/>
      </w:pPr>
      <w:bookmarkStart w:id="11" w:name="_Toc136296694"/>
      <w:bookmarkStart w:id="12" w:name="_Toc167708157"/>
      <w:bookmarkStart w:id="13" w:name="_Toc167809576"/>
      <w:r>
        <w:lastRenderedPageBreak/>
        <w:t>Задачи работы</w:t>
      </w:r>
      <w:bookmarkEnd w:id="11"/>
      <w:bookmarkEnd w:id="12"/>
      <w:bookmarkEnd w:id="13"/>
    </w:p>
    <w:p w14:paraId="353EC9EA" w14:textId="77777777" w:rsidR="006E0612" w:rsidRDefault="006E0612" w:rsidP="001830AD">
      <w:pPr>
        <w:pStyle w:val="a3"/>
      </w:pPr>
      <w:r>
        <w:t>В соответствии с данной целью решались следующие задачи:</w:t>
      </w:r>
    </w:p>
    <w:p w14:paraId="44D4F877" w14:textId="4301F163" w:rsidR="006E0612" w:rsidRDefault="006E0612" w:rsidP="001830AD">
      <w:pPr>
        <w:pStyle w:val="a3"/>
        <w:numPr>
          <w:ilvl w:val="0"/>
          <w:numId w:val="2"/>
        </w:numPr>
      </w:pPr>
      <w:r>
        <w:t>Построение системы дифференциальных уравнений для описания механизма фотовосстановления</w:t>
      </w:r>
      <w:r w:rsidR="002E2367">
        <w:t xml:space="preserve"> и полимеризации</w:t>
      </w:r>
    </w:p>
    <w:p w14:paraId="394CBAA2" w14:textId="36582C9F" w:rsidR="006E0612" w:rsidRDefault="006E0612" w:rsidP="001830AD">
      <w:pPr>
        <w:pStyle w:val="a3"/>
        <w:numPr>
          <w:ilvl w:val="0"/>
          <w:numId w:val="2"/>
        </w:numPr>
      </w:pPr>
      <w:r>
        <w:t>Изучение влияния параметров (констант скорост</w:t>
      </w:r>
      <w:r w:rsidR="00994560">
        <w:t>ей</w:t>
      </w:r>
      <w:r>
        <w:t xml:space="preserve">) на </w:t>
      </w:r>
      <w:r w:rsidR="002E2367">
        <w:t>концентрацию действующих компонентов в системе</w:t>
      </w:r>
    </w:p>
    <w:p w14:paraId="4FA0A4AE" w14:textId="1784F155" w:rsidR="006E0612" w:rsidRDefault="00994560" w:rsidP="001830AD">
      <w:pPr>
        <w:pStyle w:val="a3"/>
        <w:numPr>
          <w:ilvl w:val="0"/>
          <w:numId w:val="2"/>
        </w:numPr>
      </w:pPr>
      <w:r>
        <w:t>Выбор наиболее оптимального метода численного решения системы</w:t>
      </w:r>
      <w:r w:rsidR="006E0612">
        <w:t>.</w:t>
      </w:r>
    </w:p>
    <w:p w14:paraId="388D2D4B" w14:textId="254F28DB" w:rsidR="006E0612" w:rsidRDefault="002E2367" w:rsidP="001830AD">
      <w:pPr>
        <w:pStyle w:val="a3"/>
        <w:numPr>
          <w:ilvl w:val="0"/>
          <w:numId w:val="2"/>
        </w:numPr>
      </w:pPr>
      <w:r>
        <w:t>Учет диффузионных процессов при полимеризации</w:t>
      </w:r>
      <w:r w:rsidR="00994560">
        <w:t>.</w:t>
      </w:r>
    </w:p>
    <w:p w14:paraId="675E6D5B" w14:textId="68DF15B9" w:rsidR="002E2367" w:rsidRDefault="002E2367" w:rsidP="001830AD">
      <w:pPr>
        <w:pStyle w:val="a3"/>
        <w:numPr>
          <w:ilvl w:val="0"/>
          <w:numId w:val="2"/>
        </w:numPr>
      </w:pPr>
      <w:r>
        <w:t>Оценка коэффициентов диффузии</w:t>
      </w:r>
      <w:r w:rsidR="00994560">
        <w:t>.</w:t>
      </w:r>
    </w:p>
    <w:p w14:paraId="6A4E1C79" w14:textId="4927AF0F" w:rsidR="00DA335D" w:rsidRDefault="00DA335D" w:rsidP="001830AD">
      <w:pPr>
        <w:pStyle w:val="12"/>
      </w:pPr>
      <w:bookmarkStart w:id="14" w:name="_Toc136296695"/>
      <w:bookmarkStart w:id="15" w:name="_Toc167708158"/>
      <w:bookmarkStart w:id="16" w:name="_Toc167809577"/>
      <w:r>
        <w:lastRenderedPageBreak/>
        <w:t xml:space="preserve">Литературный </w:t>
      </w:r>
      <w:r w:rsidRPr="009143C3">
        <w:t>обзор</w:t>
      </w:r>
      <w:bookmarkEnd w:id="14"/>
      <w:bookmarkEnd w:id="15"/>
      <w:bookmarkEnd w:id="16"/>
    </w:p>
    <w:p w14:paraId="00E0C612" w14:textId="71A47E0D" w:rsidR="00E14C24" w:rsidRDefault="004E2653" w:rsidP="001830AD">
      <w:pPr>
        <w:pStyle w:val="a3"/>
      </w:pPr>
      <w:bookmarkStart w:id="17" w:name="_Hlk134744164"/>
      <w:r>
        <w:t>Ход реакции фотополимеризации</w:t>
      </w:r>
      <w:r w:rsidR="00E14C24">
        <w:t xml:space="preserve"> определяется не только химическим строением мономера</w:t>
      </w:r>
      <w:r>
        <w:t xml:space="preserve">, непосредственно участвующим в полимеризации, </w:t>
      </w:r>
      <w:r w:rsidR="00E14C24">
        <w:t>но и свойствами фотоинициирующей системы. Зависимость эта</w:t>
      </w:r>
      <w:r w:rsidR="00366548">
        <w:t xml:space="preserve"> настолько </w:t>
      </w:r>
      <w:r w:rsidR="00E15B45">
        <w:t>существенна</w:t>
      </w:r>
      <w:r w:rsidR="00366548">
        <w:t xml:space="preserve">, </w:t>
      </w:r>
      <w:r w:rsidR="00E87F19">
        <w:t>что,</w:t>
      </w:r>
      <w:r w:rsidR="00366548">
        <w:t xml:space="preserve"> </w:t>
      </w:r>
      <w:r w:rsidR="00F24490">
        <w:t>изменив</w:t>
      </w:r>
      <w:r w:rsidR="00366548">
        <w:t xml:space="preserve"> лишь несколько заместителей</w:t>
      </w:r>
      <w:r>
        <w:t xml:space="preserve"> в структуре инициатора</w:t>
      </w:r>
      <w:r w:rsidR="00366548">
        <w:t xml:space="preserve">, можно </w:t>
      </w:r>
      <w:r w:rsidR="009D29C4">
        <w:t>значительно</w:t>
      </w:r>
      <w:r w:rsidR="00366548">
        <w:t xml:space="preserve"> </w:t>
      </w:r>
      <w:r w:rsidR="00E87F19">
        <w:t>увеличи</w:t>
      </w:r>
      <w:r w:rsidR="009D29C4">
        <w:t>ть</w:t>
      </w:r>
      <w:r w:rsidR="00366548">
        <w:t xml:space="preserve"> или уменьш</w:t>
      </w:r>
      <w:r w:rsidR="009D29C4">
        <w:t>и</w:t>
      </w:r>
      <w:r w:rsidR="00366548">
        <w:t>ть продолжительность индукционного периода</w:t>
      </w:r>
      <w:r w:rsidR="00E87F19">
        <w:t>, а значит и время достижения нужной конверсии</w:t>
      </w:r>
      <w:r>
        <w:t xml:space="preserve"> и свойств итогового полимера.</w:t>
      </w:r>
    </w:p>
    <w:p w14:paraId="598D812C" w14:textId="519D8312" w:rsidR="008209BC" w:rsidRDefault="0058650E" w:rsidP="001830AD">
      <w:pPr>
        <w:pStyle w:val="20"/>
        <w:numPr>
          <w:ilvl w:val="0"/>
          <w:numId w:val="27"/>
        </w:numPr>
      </w:pPr>
      <w:r>
        <w:t xml:space="preserve"> </w:t>
      </w:r>
      <w:bookmarkStart w:id="18" w:name="_Toc167708159"/>
      <w:bookmarkStart w:id="19" w:name="_Toc167809578"/>
      <w:r w:rsidR="00EE0C78">
        <w:t>Ф</w:t>
      </w:r>
      <w:r w:rsidR="008209BC">
        <w:t>отоинициировани</w:t>
      </w:r>
      <w:r w:rsidR="00EE0C78">
        <w:t>е</w:t>
      </w:r>
      <w:bookmarkEnd w:id="18"/>
      <w:bookmarkEnd w:id="19"/>
    </w:p>
    <w:p w14:paraId="42FED408" w14:textId="0FAAB0F5" w:rsidR="00DA335D" w:rsidRDefault="00DA335D" w:rsidP="001830AD">
      <w:pPr>
        <w:pStyle w:val="a3"/>
      </w:pPr>
      <w:r w:rsidRPr="00EB3250">
        <w:t>Хиноны могут претерпевать различные изменения под воздействием света. Реакция фотовосстановления соединений, содержащих карбонильную группу, в том числе хинонов</w:t>
      </w:r>
      <w:r>
        <w:t xml:space="preserve"> (</w:t>
      </w:r>
      <w:r>
        <w:rPr>
          <w:lang w:val="en-US"/>
        </w:rPr>
        <w:t>Q</w:t>
      </w:r>
      <w:r w:rsidRPr="00157670">
        <w:t>)</w:t>
      </w:r>
      <w:r w:rsidRPr="00EB3250">
        <w:t>, изучается уже около ста лет. Эта реакция привлекает внимание как с</w:t>
      </w:r>
      <w:ins w:id="20" w:author="Maxim Arsenyev" w:date="2024-05-26T11:06:00Z">
        <w:r w:rsidR="00CF17DD">
          <w:t xml:space="preserve"> </w:t>
        </w:r>
      </w:ins>
      <w:r w:rsidR="00CF17DD">
        <w:t>практической</w:t>
      </w:r>
      <w:r w:rsidR="00CF17DD" w:rsidRPr="00EB3250">
        <w:t xml:space="preserve"> </w:t>
      </w:r>
      <w:r w:rsidRPr="00EB3250">
        <w:t xml:space="preserve">точки зрения </w:t>
      </w:r>
      <w:r>
        <w:t xml:space="preserve">- </w:t>
      </w:r>
      <w:r w:rsidRPr="00EB3250">
        <w:t>фотоинициированн</w:t>
      </w:r>
      <w:r>
        <w:t>ие</w:t>
      </w:r>
      <w:r w:rsidRPr="00EB3250">
        <w:t xml:space="preserve"> радикальн</w:t>
      </w:r>
      <w:r>
        <w:t>ой</w:t>
      </w:r>
      <w:r w:rsidRPr="00EB3250">
        <w:t xml:space="preserve"> полимеризаци</w:t>
      </w:r>
      <w:r w:rsidR="00D455AC">
        <w:t>и</w:t>
      </w:r>
      <w:r w:rsidRPr="00EB3250">
        <w:t xml:space="preserve">, устойчивость </w:t>
      </w:r>
      <w:r>
        <w:t>кубовых</w:t>
      </w:r>
      <w:r w:rsidRPr="00EB3250">
        <w:t xml:space="preserve"> красителей, фотобиохимический синтез, так и с </w:t>
      </w:r>
      <w:r w:rsidR="00D455AC">
        <w:t>исследовательской</w:t>
      </w:r>
      <w:r w:rsidRPr="00EB3250">
        <w:t xml:space="preserve"> </w:t>
      </w:r>
      <w:r>
        <w:t xml:space="preserve">- </w:t>
      </w:r>
      <w:r w:rsidRPr="00EB3250">
        <w:t>возможность экспериментальной проверки моделей переноса электрона, протона и атома водорода.</w:t>
      </w:r>
      <w:r w:rsidRPr="00157670">
        <w:t xml:space="preserve"> </w:t>
      </w:r>
      <w:r>
        <w:t xml:space="preserve">Суть реакции фотовосстановления заключается в отрыве фотовозбужденной молекулой акцептора </w:t>
      </w:r>
      <w:r>
        <w:rPr>
          <w:lang w:val="en-US"/>
        </w:rPr>
        <w:t>Q</w:t>
      </w:r>
      <w:r>
        <w:t xml:space="preserve">* атома водорода от молекулы Н-донора (DH) и присоединение к атому кислорода карбонильной группы. При этом образуются радикалы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QН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 w:rsidR="00891BAF">
        <w:rPr>
          <w:iCs/>
        </w:rPr>
        <w:t>(</w:t>
      </w:r>
      <w:r w:rsidR="00DC08D5">
        <w:rPr>
          <w:iCs/>
        </w:rPr>
        <w:t xml:space="preserve">см. </w:t>
      </w:r>
      <w:r w:rsidR="00FF2C14">
        <w:rPr>
          <w:iCs/>
        </w:rPr>
        <w:fldChar w:fldCharType="begin"/>
      </w:r>
      <w:r w:rsidR="00FF2C14">
        <w:rPr>
          <w:iCs/>
        </w:rPr>
        <w:instrText xml:space="preserve"> REF _Ref165760492 \h </w:instrText>
      </w:r>
      <w:r w:rsidR="00FF2C14">
        <w:rPr>
          <w:iCs/>
        </w:rPr>
      </w:r>
      <w:r w:rsidR="00FF2C14">
        <w:rPr>
          <w:iCs/>
        </w:rPr>
        <w:fldChar w:fldCharType="separate"/>
      </w:r>
      <w:r w:rsidR="002F4324">
        <w:t xml:space="preserve">Схема </w:t>
      </w:r>
      <w:r w:rsidR="002F4324">
        <w:rPr>
          <w:noProof/>
        </w:rPr>
        <w:t>1</w:t>
      </w:r>
      <w:r w:rsidR="00FF2C14">
        <w:rPr>
          <w:iCs/>
        </w:rPr>
        <w:fldChar w:fldCharType="end"/>
      </w:r>
      <w:r w:rsidR="00891BAF">
        <w:rPr>
          <w:iCs/>
        </w:rPr>
        <w:t>)</w:t>
      </w:r>
      <w:r>
        <w:t xml:space="preserve">, дальнейшее превращение которых дает набор продуктов фотовосстановления </w:t>
      </w:r>
      <w:sdt>
        <w:sdtPr>
          <w:alias w:val="To edit, see citavi.com/edit"/>
          <w:tag w:val="CitaviPlaceholder#50f840fb-ebd8-41b8-a10d-ff9306652844"/>
          <w:id w:val="-1711492959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0NmI0ODhiLWFhNDUtNDkzYy05MDIyLTdiMWUzMzliNDZjZSIsIlJhbmdlTGVuZ3RoIjo0LCJSZWZlcmVuY2VJZCI6IjUwNDJhYmI5LWUyMzQtNGMzMi1iODY0LWFjMjA5Y2M5MDQ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cwL1JDMTk3N3YwNDZuMDJBQkVIMDAyMTE1IiwiVXJpU3RyaW5nIjoiaHR0cHM6Ly9kb2kub3JnLzEwLjEwNzAvUkMxOTc3djA0Nm4wMkFCRUgwMDIxM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}</w:instrText>
          </w:r>
          <w:r>
            <w:fldChar w:fldCharType="separate"/>
          </w:r>
          <w:r w:rsidR="00983B76">
            <w:t>[14]</w:t>
          </w:r>
          <w:r>
            <w:fldChar w:fldCharType="end"/>
          </w:r>
        </w:sdtContent>
      </w:sdt>
      <w:r>
        <w:t xml:space="preserve">. Кинетика этой реакции определяет концентрацию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в первые моменты времени и концентрации всех остальных компонентов в дальнейшем.</w:t>
      </w:r>
    </w:p>
    <w:p w14:paraId="501BADF8" w14:textId="186F7C7E" w:rsidR="00EF7194" w:rsidRDefault="0060053A" w:rsidP="001830AD">
      <w:pPr>
        <w:pStyle w:val="a3"/>
      </w:pPr>
      <w:r>
        <w:rPr>
          <w:noProof/>
        </w:rPr>
        <w:lastRenderedPageBreak/>
        <w:drawing>
          <wp:inline distT="0" distB="0" distL="0" distR="0" wp14:anchorId="27AAC101" wp14:editId="348DF628">
            <wp:extent cx="3129407" cy="50554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8426" cy="5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807BAA7" wp14:editId="2B905A15">
                <wp:extent cx="5940425" cy="635"/>
                <wp:effectExtent l="0" t="0" r="3175" b="6985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EAA7E" w14:textId="611198DE" w:rsidR="003F2C8A" w:rsidRPr="00B431C8" w:rsidRDefault="003F2C8A" w:rsidP="001771C7">
                            <w:pPr>
                              <w:pStyle w:val="af2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1" w:name="_Ref165760492"/>
                            <w:r>
                              <w:t xml:space="preserve">Схема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Схема \* ARABIC </w:instrText>
                            </w:r>
                            <w:r>
                              <w:fldChar w:fldCharType="separate"/>
                            </w:r>
                            <w:r w:rsidR="002F4324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1"/>
                            <w:r>
                              <w:t xml:space="preserve"> - </w:t>
                            </w:r>
                            <w:r w:rsidRPr="00140200">
                              <w:t xml:space="preserve">Общая схема реакции </w:t>
                            </w:r>
                            <w:r w:rsidRPr="004719C4">
                              <w:t>фотовосстановления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07BAA7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width:467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+O5RQIAAGU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" stroked="f">
                <v:textbox style="mso-fit-shape-to-text:t" inset="0,0,0,0">
                  <w:txbxContent>
                    <w:p w14:paraId="49CEAA7E" w14:textId="611198DE" w:rsidR="003F2C8A" w:rsidRPr="00B431C8" w:rsidRDefault="003F2C8A" w:rsidP="001771C7">
                      <w:pPr>
                        <w:pStyle w:val="af2"/>
                        <w:rPr>
                          <w:noProof/>
                          <w:color w:val="000000" w:themeColor="text1"/>
                        </w:rPr>
                      </w:pPr>
                      <w:bookmarkStart w:id="22" w:name="_Ref165760492"/>
                      <w:r>
                        <w:t xml:space="preserve">Схема </w:t>
                      </w:r>
                      <w:r>
                        <w:fldChar w:fldCharType="begin"/>
                      </w:r>
                      <w:r>
                        <w:instrText xml:space="preserve"> SEQ Схема \* ARABIC </w:instrText>
                      </w:r>
                      <w:r>
                        <w:fldChar w:fldCharType="separate"/>
                      </w:r>
                      <w:r w:rsidR="002F4324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2"/>
                      <w:r>
                        <w:t xml:space="preserve"> - </w:t>
                      </w:r>
                      <w:r w:rsidRPr="00140200">
                        <w:t xml:space="preserve">Общая схема реакции </w:t>
                      </w:r>
                      <w:r w:rsidRPr="004719C4">
                        <w:t>фотовосстановления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A3D6A1" w14:textId="7931ED06" w:rsidR="00DA335D" w:rsidRPr="009143C3" w:rsidRDefault="00D65AD5" w:rsidP="001830AD">
      <w:pPr>
        <w:pStyle w:val="31"/>
      </w:pPr>
      <w:bookmarkStart w:id="23" w:name="_Toc167708160"/>
      <w:bookmarkStart w:id="24" w:name="_Hlk134744241"/>
      <w:bookmarkStart w:id="25" w:name="_Toc167809579"/>
      <w:bookmarkEnd w:id="17"/>
      <w:r>
        <w:t>Активация хинона</w:t>
      </w:r>
      <w:bookmarkEnd w:id="23"/>
      <w:bookmarkEnd w:id="25"/>
    </w:p>
    <w:p w14:paraId="7A0ACC48" w14:textId="6BC081EC" w:rsidR="00496D26" w:rsidRDefault="00DA335D" w:rsidP="001830AD">
      <w:pPr>
        <w:pStyle w:val="a3"/>
      </w:pPr>
      <w:r>
        <w:t xml:space="preserve">Фотовосстановление </w:t>
      </w:r>
      <w:r>
        <w:rPr>
          <w:lang w:val="en-US"/>
        </w:rPr>
        <w:t>Q</w:t>
      </w:r>
      <w:r>
        <w:t xml:space="preserve">, начинается с </w:t>
      </w:r>
      <w:r w:rsidR="00D65AD5">
        <w:t>активации</w:t>
      </w:r>
      <w:r>
        <w:t xml:space="preserve"> молекулы хинона. Процессы, связанные с поглощением света, а также соотношение энергий различных возбужденных состояний хинонов представлены на </w:t>
      </w:r>
      <w:r>
        <w:fldChar w:fldCharType="begin"/>
      </w:r>
      <w:r>
        <w:instrText xml:space="preserve"> REF _Ref136034181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2</w:t>
      </w:r>
      <w:r>
        <w:fldChar w:fldCharType="end"/>
      </w:r>
      <w:r w:rsidR="00DC08D5">
        <w:t>:</w:t>
      </w:r>
    </w:p>
    <w:p w14:paraId="42236286" w14:textId="77777777" w:rsidR="00422E70" w:rsidRDefault="00422E70" w:rsidP="00422E70">
      <w:pPr>
        <w:pStyle w:val="a3"/>
        <w:ind w:firstLine="0"/>
      </w:pPr>
    </w:p>
    <w:p w14:paraId="52D716F1" w14:textId="21624F83" w:rsidR="00496D26" w:rsidRDefault="00496D26" w:rsidP="00D16092">
      <w:pPr>
        <w:pStyle w:val="a3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0F7CCA18" wp14:editId="28855270">
                <wp:extent cx="5721927" cy="3014133"/>
                <wp:effectExtent l="0" t="0" r="0" b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927" cy="3014133"/>
                          <a:chOff x="-1644427" y="59691"/>
                          <a:chExt cx="5721927" cy="3014133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02756" y="59691"/>
                            <a:ext cx="3717366" cy="2742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-1644427" y="2803264"/>
                            <a:ext cx="5721927" cy="270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7ED60" w14:textId="1CF910FC" w:rsidR="003F2C8A" w:rsidRPr="009D6F1E" w:rsidRDefault="003F2C8A" w:rsidP="001771C7">
                              <w:pPr>
                                <w:pStyle w:val="af2"/>
                                <w:rPr>
                                  <w:rFonts w:eastAsia="SimSun"/>
                                  <w:noProof/>
                                  <w:lang w:eastAsia="en-US"/>
                                </w:rPr>
                              </w:pPr>
                              <w:bookmarkStart w:id="26" w:name="_Ref136034181"/>
                              <w:r>
                                <w:t xml:space="preserve">Схема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Схема \* ARABIC </w:instrText>
                              </w:r>
                              <w:r>
                                <w:fldChar w:fldCharType="separate"/>
                              </w:r>
                              <w:r w:rsidR="002F4324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6"/>
                              <w:r>
                                <w:rPr>
                                  <w:noProof/>
                                </w:rPr>
                                <w:t xml:space="preserve"> -</w:t>
                              </w:r>
                              <w:r w:rsidRPr="00932240">
                                <w:t xml:space="preserve"> Энергетическая диаграмма переходов при сенсибилизации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CCA18" id="Группа 41" o:spid="_x0000_s1027" style="width:450.55pt;height:237.35pt;mso-position-horizontal-relative:char;mso-position-vertical-relative:line" coordorigin="-16444,596" coordsize="57219,30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-6027;top:596;width:37173;height:2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">
                  <v:imagedata r:id="rId10" o:title=""/>
                </v:shape>
                <v:shape id="Надпись 18" o:spid="_x0000_s1029" type="#_x0000_t202" style="position:absolute;left:-16444;top:28032;width:57219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2097ED60" w14:textId="1CF910FC" w:rsidR="003F2C8A" w:rsidRPr="009D6F1E" w:rsidRDefault="003F2C8A" w:rsidP="001771C7">
                        <w:pPr>
                          <w:pStyle w:val="af2"/>
                          <w:rPr>
                            <w:rFonts w:eastAsia="SimSun"/>
                            <w:noProof/>
                            <w:lang w:eastAsia="en-US"/>
                          </w:rPr>
                        </w:pPr>
                        <w:bookmarkStart w:id="27" w:name="_Ref136034181"/>
                        <w:r>
                          <w:t xml:space="preserve">Схема </w:t>
                        </w:r>
                        <w:r>
                          <w:fldChar w:fldCharType="begin"/>
                        </w:r>
                        <w:r>
                          <w:instrText xml:space="preserve"> SEQ Схема \* ARABIC </w:instrText>
                        </w:r>
                        <w:r>
                          <w:fldChar w:fldCharType="separate"/>
                        </w:r>
                        <w:r w:rsidR="002F4324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bookmarkEnd w:id="27"/>
                        <w:r>
                          <w:rPr>
                            <w:noProof/>
                          </w:rPr>
                          <w:t xml:space="preserve"> -</w:t>
                        </w:r>
                        <w:r w:rsidRPr="00932240">
                          <w:t xml:space="preserve"> Энергетическая диаграмма переходов при сенсибилизации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910DD6" w14:textId="77777777" w:rsidR="00E8781A" w:rsidRDefault="00E8781A" w:rsidP="001830AD">
      <w:pPr>
        <w:pStyle w:val="a3"/>
      </w:pPr>
    </w:p>
    <w:p w14:paraId="6524711D" w14:textId="7DA62849" w:rsidR="00DA335D" w:rsidRDefault="00DA335D" w:rsidP="003007F1">
      <w:pPr>
        <w:pStyle w:val="a3"/>
      </w:pPr>
      <w:r w:rsidRPr="003007F1">
        <w:rPr>
          <w:rStyle w:val="a9"/>
        </w:rPr>
        <w:t xml:space="preserve">Молекула фотоакцептора при поглощении света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1</m:t>
            </m:r>
          </m:sub>
        </m:sSub>
      </m:oMath>
      <w:r w:rsidRPr="003007F1">
        <w:rPr>
          <w:rStyle w:val="a9"/>
        </w:rPr>
        <w:t xml:space="preserve">или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2</m:t>
            </m:r>
          </m:sub>
        </m:sSub>
      </m:oMath>
      <w:r w:rsidRPr="003007F1">
        <w:rPr>
          <w:rStyle w:val="a9"/>
        </w:rPr>
        <w:t xml:space="preserve"> переходит в возбужденное синглетное состояние </w:t>
      </w:r>
      <m:oMath>
        <m:r>
          <w:rPr>
            <w:rStyle w:val="a9"/>
            <w:rFonts w:ascii="Cambria Math" w:hAnsi="Cambria Math"/>
          </w:rPr>
          <m:t xml:space="preserve"> </m:t>
        </m:r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ππ*</m:t>
            </m:r>
          </m:sub>
        </m:sSub>
      </m:oMath>
      <w:r w:rsidRPr="003007F1">
        <w:rPr>
          <w:rStyle w:val="a9"/>
        </w:rPr>
        <w:t xml:space="preserve"> или </w:t>
      </w:r>
      <m:oMath>
        <m:r>
          <w:rPr>
            <w:rStyle w:val="a9"/>
            <w:rFonts w:ascii="Cambria Math" w:hAnsi="Cambria Math"/>
          </w:rPr>
          <m:t xml:space="preserve"> </m:t>
        </m:r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После чего происходит внутренняя и интеркомбинационная конверсия, и молекула оказывается в низшем возбужденном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</w:t>
      </w:r>
      <w:r w:rsidR="00FE386D" w:rsidRPr="003007F1">
        <w:rPr>
          <w:rStyle w:val="a9"/>
        </w:rPr>
        <w:t>Константа скорости</w:t>
      </w:r>
      <w:r w:rsidRPr="003007F1">
        <w:rPr>
          <w:rStyle w:val="a9"/>
        </w:rPr>
        <w:t xml:space="preserve"> этого перехода лежит в диапазоне</w:t>
      </w:r>
      <m:oMath>
        <m:r>
          <w:rPr>
            <w:rStyle w:val="a9"/>
            <w:rFonts w:ascii="Cambria Math" w:hAnsi="Cambria Math"/>
          </w:rPr>
          <m:t xml:space="preserve"> 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sup>
        </m:sSup>
        <m:r>
          <m:rPr>
            <m:sty m:val="b"/>
          </m:rPr>
          <w:rPr>
            <w:rStyle w:val="a9"/>
            <w:rFonts w:ascii="Cambria Math" w:hAnsi="Cambria Math"/>
          </w:rPr>
          <m:t>-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Style w:val="a9"/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 xml:space="preserve"> с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-1</m:t>
            </m:r>
          </m:sup>
        </m:sSup>
      </m:oMath>
      <w:r w:rsidR="00070CB4" w:rsidRPr="003007F1">
        <w:rPr>
          <w:rStyle w:val="a9"/>
        </w:rPr>
        <w:t xml:space="preserve"> </w:t>
      </w:r>
      <w:sdt>
        <w:sdtPr>
          <w:rPr>
            <w:rStyle w:val="a9"/>
          </w:rPr>
          <w:alias w:val="To edit, see citavi.com/edit"/>
          <w:tag w:val="CitaviPlaceholder#ac3ab065-2127-4ff2-a559-594cdd1f369a"/>
          <w:id w:val="-655450923"/>
          <w:placeholder>
            <w:docPart w:val="FE1116633F4343CF915FE9D2BB5FA29C"/>
          </w:placeholder>
        </w:sdtPr>
        <w:sdtContent>
          <w:r w:rsidR="00070CB4" w:rsidRPr="003007F1">
            <w:rPr>
              <w:rStyle w:val="a9"/>
            </w:rPr>
            <w:fldChar w:fldCharType="begin"/>
          </w:r>
          <w:r w:rsidR="000D08D2" w:rsidRPr="003007F1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ZmQ2N2U0LTE5YjAtNGYxZS1iOGYzLTM4MTc5OGI2NWFmYSIsIlJhbmdlTGVuZ3RoIjo0LCJSZWZlcmVuY2VJZCI6IjU0ZThmZGUzLTFkM2YtNDkyYi04ZDJlLWIzMzZhNTc5MDF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0uIiwiTGFzdE5hbWUiOiLQltC40LPQsNC90YjQuNC90LAiLCJNaWRkbGVOYW1lIjoi0KAuIiwiUHJvdGVjdGVkIjpmYWxzZSwiU2V4IjowLCJDcmVhdGVkQnkiOiJfSE9NRSIsIkNyZWF0ZWRPbiI6IjIwMjMtMDUtMTRUMTc6MTM6NDEiLCJNb2RpZmllZEJ5IjoiX0hPTUUiLCJJZCI6ImRiNzYxYWQ0LTQ4N2QtNGRjMi1hNGM4LWJmZTExZjdmYjBmMy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}</w:instrText>
          </w:r>
          <w:r w:rsidR="00070CB4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[10]</w:t>
          </w:r>
          <w:r w:rsidR="00070CB4"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а время жизни низших возбужденных триплетных состояний для некоторых бензофенонов и хинонов </w:t>
      </w:r>
      <w:r w:rsidR="004C365F" w:rsidRPr="003007F1">
        <w:rPr>
          <w:rStyle w:val="a9"/>
        </w:rPr>
        <w:lastRenderedPageBreak/>
        <w:t>составляет около</w:t>
      </w:r>
      <w:r w:rsidR="004021A3" w:rsidRPr="003007F1">
        <w:rPr>
          <w:rStyle w:val="a9"/>
        </w:rPr>
        <w:t xml:space="preserve"> </w:t>
      </w:r>
      <m:oMath>
        <m:sSup>
          <m:sSupPr>
            <m:ctrlPr>
              <w:rPr>
                <w:rStyle w:val="a9"/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-6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>с</m:t>
        </m:r>
      </m:oMath>
      <w:r w:rsidR="004021A3" w:rsidRPr="003007F1">
        <w:rPr>
          <w:rStyle w:val="a9"/>
        </w:rPr>
        <w:t xml:space="preserve"> </w:t>
      </w:r>
      <w:sdt>
        <w:sdtPr>
          <w:rPr>
            <w:rStyle w:val="a9"/>
          </w:rPr>
          <w:alias w:val="To edit, see citavi.com/edit"/>
          <w:tag w:val="CitaviPlaceholder#0b1a94b5-b7ed-4cf2-87c8-11f42b644460"/>
          <w:id w:val="-765151284"/>
          <w:placeholder>
            <w:docPart w:val="DefaultPlaceholder_-1854013440"/>
          </w:placeholder>
        </w:sdtPr>
        <w:sdtContent>
          <w:r w:rsidR="004021A3" w:rsidRPr="003007F1">
            <w:rPr>
              <w:rStyle w:val="a9"/>
            </w:rPr>
            <w:fldChar w:fldCharType="begin"/>
          </w:r>
          <w:r w:rsidR="000D08D2" w:rsidRPr="003007F1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mQ0ZWFmLTNjZTctNGI2NC1hYmM1LTYxYjQzZjhjM2MxYyIsIlJhbmdlTGVuZ3RoIjo0LCJSZWZlcmVuY2VJZCI6ImU4NDcwNzBmLWIyMDUtNDYxYi04YWI1LWJlMWJhYTJjYjUz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TEzMDkwNy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d29ybGRjYXQub3JnL29jbGMvNzk5NDc4Mzk0IiwiVXJpU3RyaW5nIjoiaHR0cDovL3d3dy53b3JsZGNhdC5vcmcvb2NsYy83OTk0NzgzOT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}</w:instrText>
          </w:r>
          <w:r w:rsidR="004021A3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[15]</w:t>
          </w:r>
          <w:r w:rsidR="004021A3" w:rsidRPr="003007F1">
            <w:rPr>
              <w:rStyle w:val="a9"/>
            </w:rPr>
            <w:fldChar w:fldCharType="end"/>
          </w:r>
        </w:sdtContent>
      </w:sdt>
      <w:r w:rsidR="004C365F" w:rsidRPr="003007F1">
        <w:rPr>
          <w:rStyle w:val="a9"/>
        </w:rPr>
        <w:t>:</w:t>
      </w:r>
      <w:r w:rsidRPr="003007F1">
        <w:rPr>
          <w:rStyle w:val="a9"/>
        </w:rPr>
        <w:t xml:space="preserve"> </w:t>
      </w:r>
      <m:oMath>
        <m:sSup>
          <m:sSupPr>
            <m:ctrlPr>
              <w:rPr>
                <w:rStyle w:val="a9"/>
                <w:rFonts w:ascii="Cambria Math" w:hAnsi="Cambria Math"/>
                <w:i/>
              </w:rPr>
            </m:ctrlPr>
          </m:sSupPr>
          <m:e>
            <m:r>
              <w:rPr>
                <w:rStyle w:val="a9"/>
                <w:rFonts w:ascii="Cambria Math" w:hAnsi="Cambria Math"/>
              </w:rPr>
              <m:t>~10</m:t>
            </m:r>
          </m:e>
          <m:sup>
            <m:r>
              <w:rPr>
                <w:rStyle w:val="a9"/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>с</m:t>
        </m:r>
      </m:oMath>
      <w:r w:rsidRPr="003007F1">
        <w:rPr>
          <w:rStyle w:val="a9"/>
        </w:rPr>
        <w:t xml:space="preserve"> (для</w:t>
      </w:r>
      <w:r w:rsidR="001C245A" w:rsidRPr="003007F1">
        <w:rPr>
          <w:rStyle w:val="a9"/>
        </w:rPr>
        <w:t xml:space="preserve"> </w:t>
      </w:r>
      <w:r w:rsidRPr="003007F1">
        <w:rPr>
          <w:rStyle w:val="a9"/>
        </w:rPr>
        <w:t>9,10-фенантренхинона</w:t>
      </w:r>
      <w:r w:rsidR="0052077A" w:rsidRPr="003007F1">
        <w:rPr>
          <w:rStyle w:val="a9"/>
        </w:rPr>
        <w:t>)</w:t>
      </w:r>
      <w:r w:rsidR="001C245A" w:rsidRPr="003007F1">
        <w:rPr>
          <w:rStyle w:val="a9"/>
        </w:rPr>
        <w:t xml:space="preserve"> </w:t>
      </w:r>
      <w:sdt>
        <w:sdtPr>
          <w:rPr>
            <w:rStyle w:val="a9"/>
          </w:rPr>
          <w:alias w:val="To edit, see citavi.com/edit"/>
          <w:tag w:val="CitaviPlaceholder#e45f7103-d8e4-485d-8fa0-82ab9fb25e89"/>
          <w:id w:val="59528030"/>
          <w:placeholder>
            <w:docPart w:val="7E86EFAF981248C59ADA07BF0CF62A4E"/>
          </w:placeholder>
        </w:sdtPr>
        <w:sdtContent>
          <w:r w:rsidR="001C245A" w:rsidRPr="003007F1">
            <w:rPr>
              <w:rStyle w:val="a9"/>
            </w:rPr>
            <w:fldChar w:fldCharType="begin"/>
          </w:r>
          <w:r w:rsidR="000D08D2" w:rsidRPr="003007F1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3ZDYwNWZhLTViOWItNGEyYy05NTMzLWJhZWZkMDZiY2U4MSIsIlJhbmdlTGVuZ3RoIjo0LCJSZWZlcmVuY2VJZCI6IjhhMWFlOGEzLWJmOWEtNDU2OS04YzczLTMwN2FhOTY0YTk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}</w:instrText>
          </w:r>
          <w:r w:rsidR="001C245A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[16]</w:t>
          </w:r>
          <w:r w:rsidR="001C245A" w:rsidRPr="003007F1">
            <w:rPr>
              <w:rStyle w:val="a9"/>
            </w:rPr>
            <w:fldChar w:fldCharType="end"/>
          </w:r>
        </w:sdtContent>
      </w:sdt>
      <w:r w:rsidR="001C245A" w:rsidRPr="003007F1">
        <w:rPr>
          <w:rStyle w:val="a9"/>
        </w:rPr>
        <w:t>;</w:t>
      </w:r>
      <w:r w:rsidRPr="003007F1">
        <w:rPr>
          <w:rStyle w:val="a9"/>
        </w:rPr>
        <w:t xml:space="preserve"> тетрахлор-бензохинона-1,4 (пара-хлоранила) </w:t>
      </w:r>
      <w:sdt>
        <w:sdtPr>
          <w:rPr>
            <w:rStyle w:val="a9"/>
          </w:rPr>
          <w:alias w:val="To edit, see citavi.com/edit"/>
          <w:tag w:val="CitaviPlaceholder#a04bfbd0-dc6d-4cc5-9034-3e59ee4785bd"/>
          <w:id w:val="-1206719349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0D08D2" w:rsidRPr="003007F1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lZWQzMjU3LTM0YTQtNDM0NC05ZmE3LTc2ZDcwMTVjMjgzM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TJUMjM6NTY6MDc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hMDRiZmJkMC1kYzZkLTRjYzUtOTAzNC0zZTU5ZWU0Nzg1YmQiLCJUZXh0IjoiWzE3XSIsIldBSVZlcnNpb24iOiI2LjE1LjIuMCJ9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[17]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бензофенона </w:t>
      </w:r>
      <w:sdt>
        <w:sdtPr>
          <w:rPr>
            <w:rStyle w:val="a9"/>
          </w:rPr>
          <w:alias w:val="To edit, see citavi.com/edit"/>
          <w:tag w:val="CitaviPlaceholder#20848278-8faa-413e-8c54-34d9bf92c8e0"/>
          <w:id w:val="-1013535240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0D08D2" w:rsidRPr="003007F1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mMThmMzU2LWUxMzQtNGJiYi1hNGM0LTYwMWFjNjU3MTljYSIsIlJhbmdlTGVuZ3RoIjo0LCJSZWZlcmVuY2VJZCI6IjRlMDAwNWM1LTJhN2YtNDIwZS04NWFhLTk5NjAwY2U4ZT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4uIiwiTGFzdE5hbWUiOiLQkdC10LrQutC10YAiLCJQcm90ZWN0ZWQiOmZhbHNlLCJTZXgiOjAsIkNyZWF0ZWRCeSI6Il9IT01FIiwiQ3JlYXRlZE9uIjoiMjAyMy0wNS0xNFQxNzoxMzo0MSIsIk1vZGlmaWVkQnkiOiJfSE9NRSIsIklkIjoiMTI1NmU1YTAtZDJjMy00ZDQyLTkzMzctODY2NWQ2MmM0OTQxIiwiTW9kaWZpZWRPbiI6IjIwMjMtMDUtMTRUMTc6MTM6NDEiLCJQcm9qZWN0Ijp7IiRpZCI6IjgiLCIkdHlwZSI6IlN3aXNzQWNhZGVtaWMuQ2l0YXZpLlByb2plY3QsIFN3aXNzQWNhZGVtaWMuQ2l0YXZpIn19XSwiQ2l0YXRpb25LZXkiOiLQkdC10Lo3Ni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E4XSJ9XX0sIlRhZyI6IkNpdGF2aVBsYWNlaG9sZGVyIzIwODQ4Mjc4LThmYWEtNDEzZS04YzU0LTM0ZDliZjkyYzhlMCIsIlRleHQiOiJbMThdIiwiV0FJVmVyc2lvbiI6IjYuMTUuMi4wIn0=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[18]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. Большое время жизни фотовозбужденного акцептора в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 и</w:t>
      </w:r>
      <w:r>
        <w:t xml:space="preserve"> </w:t>
      </w:r>
      <w:r w:rsidRPr="004601CE">
        <w:t>бирадикальн</w:t>
      </w:r>
      <w:r>
        <w:t>ое</w:t>
      </w:r>
      <w:r w:rsidRPr="004601CE">
        <w:t xml:space="preserve"> </w:t>
      </w:r>
      <w:r w:rsidR="00FE386D">
        <w:t>строение</w:t>
      </w:r>
      <w:r w:rsidRPr="004601CE">
        <w:t xml:space="preserve"> карбонильной групп</w:t>
      </w:r>
      <w:r w:rsidR="00FE386D">
        <w:t>ы</w:t>
      </w:r>
      <w:r>
        <w:t xml:space="preserve"> </w:t>
      </w:r>
      <w:r w:rsidR="003007F1">
        <w:t>обуславливает их высокую активность</w:t>
      </w:r>
      <w:r w:rsidRPr="004601CE">
        <w:t xml:space="preserve"> в реакциях фотовосстановления.</w:t>
      </w:r>
      <w:r>
        <w:t xml:space="preserve"> Конверсия с расположенных выше энергетических уровней 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</w:t>
      </w:r>
      <w:r w:rsidR="00070CB4">
        <w:t xml:space="preserve">в </w:t>
      </w:r>
      <w:r>
        <w:t xml:space="preserve">реакционное состояние происходит с </w:t>
      </w:r>
      <w:r w:rsidRPr="00FE386D">
        <w:rPr>
          <w:b/>
          <w:bCs/>
        </w:rPr>
        <w:t>квантовым выходом близким к единице</w:t>
      </w:r>
      <w:r>
        <w:t xml:space="preserve"> </w:t>
      </w:r>
      <w:sdt>
        <w:sdtPr>
          <w:alias w:val="To edit, see citavi.com/edit"/>
          <w:tag w:val="CitaviPlaceholder#10cc9afd-1191-44fd-992f-d715a20f3058"/>
          <w:id w:val="-928112742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ZTJkMmQzLWE0NGMtNGYwMy04M2RkLTQzYmFiMDU3NzAyMSIsIlJhbmdlTGVuZ3RoIjo0LCJSZWZlcmVuY2VJZCI6IjNiY2YxNGE2LTE5ZmUtNGNmZi05YjlhLWJiZjA3MTdjOWI0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AuIiwiTGFzdE5hbWUiOiLQktCw0LvRjNC60L7QstCwIiwiUHJvdGVjdGVkIjpmYWxzZSwiU2V4IjowLCJDcmVhdGVkQnkiOiJfSE9NRSIsIkNyZWF0ZWRPbiI6IjIwMjMtMDUtMTRUMTc6MTM6NDEiLCJNb2RpZmllZEJ5IjoiX0hPTUUiLCJJZCI6IjU0ZDUzMzU3LTYzN2UtNDc0OC05NmE3LTE1NDg3MDc1MzJlYSIsIk1vZGlmaWVkT24iOiIyMDIzLTA1LTE0VDE3OjEzOjQxIiwiUHJvamVjdCI6eyIkaWQiOiI4IiwiJHR5cGUiOiJTd2lzc0FjYWRlbWljLkNpdGF2aS5Qcm9qZWN0LCBTd2lzc0FjYWRlbWljLkNpdGF2aSJ9fSx7IiRpZCI6Ijk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TA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E5XSJ9XX0sIlRhZyI6IkNpdGF2aVBsYWNlaG9sZGVyIzEwY2M5YWZkLTExOTEtNDRmZC05OTJmLWQ3MTVhMjBmMzA1OCIsIlRleHQiOiJbMTldIiwiV0FJVmVyc2lvbiI6IjYuMTUuMi4wIn0=}</w:instrText>
          </w:r>
          <w:r>
            <w:fldChar w:fldCharType="separate"/>
          </w:r>
          <w:r w:rsidR="00983B76">
            <w:t>[19]</w:t>
          </w:r>
          <w:r>
            <w:fldChar w:fldCharType="end"/>
          </w:r>
        </w:sdtContent>
      </w:sdt>
      <w:r>
        <w:t xml:space="preserve">. Низшим возбужденным состоянием большинства пара-бензохинонов и камфорохинона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состояние </w:t>
      </w:r>
      <w:sdt>
        <w:sdtPr>
          <w:alias w:val="To edit, see citavi.com/edit"/>
          <w:tag w:val="CitaviPlaceholder#7096032f-1d66-4dd7-abfc-eb8b800411e5"/>
          <w:id w:val="295574795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jMzYWJlLTcyZTQtNDIwMi1iOWFhLTVkZTZkNGQ5YjUwN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zA5NjAzMmYtMWQ2Ni00ZGQ3LWFiZmMtZWI4YjgwMDQxMWU1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При этом константа скорости дезактивации триплетов о-бензохинонов в основное состояние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равна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3.0*10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3,5-ди-трет-бутилбензохинона-1,2</w:t>
      </w:r>
      <w:r w:rsidRPr="00C00F2E">
        <w:t xml:space="preserve"> </w:t>
      </w:r>
      <w:r>
        <w:t xml:space="preserve">в толуоле) и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2.0*10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3,6-ди-трет-бутилбензохинона-1,2</w:t>
      </w:r>
      <w:r w:rsidRPr="00C00F2E">
        <w:t xml:space="preserve"> </w:t>
      </w:r>
      <w:r>
        <w:t xml:space="preserve">в толуоле) </w:t>
      </w:r>
      <w:sdt>
        <w:sdtPr>
          <w:alias w:val="To edit, see citavi.com/edit"/>
          <w:tag w:val="CitaviPlaceholder#23a413c8-2cf6-49a0-8d10-28b6c8967427"/>
          <w:id w:val="-2093618879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zZDFjZGU3LTYzZDktNDM2YS04ODgyLTI2ZjQ1N2RiNDkwNy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jNhNDEzYzgtMmNmNi00OWEwLThkMTAtMjhiNmM4OTY3NDI3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</w:t>
      </w:r>
    </w:p>
    <w:p w14:paraId="1CCAFE10" w14:textId="46498F4A" w:rsidR="00100834" w:rsidRDefault="00100834" w:rsidP="002B2A8D">
      <w:pPr>
        <w:pStyle w:val="a3"/>
      </w:pPr>
      <w:r>
        <w:t>Скорость реакци</w:t>
      </w:r>
      <w:r w:rsidR="002B2A8D">
        <w:t>и активации</w:t>
      </w:r>
      <w:r>
        <w:t xml:space="preserve"> </w:t>
      </w:r>
      <w:r w:rsidR="002B2A8D">
        <w:t xml:space="preserve">прямо пропорционально концентрации хинона в 1 степени и </w:t>
      </w:r>
      <w:r>
        <w:t>связана с количеством поглощенных квантов света, интенсивность поглощенного света</w:t>
      </w:r>
      <w:r w:rsidRPr="00100834">
        <w:t xml:space="preserve"> </w:t>
      </w:r>
      <m:oMath>
        <m:r>
          <w:rPr>
            <w:rFonts w:ascii="Cambria Math" w:hAnsi="Cambria Math"/>
            <w:lang w:val="en-US"/>
          </w:rPr>
          <m:t>I</m:t>
        </m:r>
      </m:oMath>
      <w:r>
        <w:t xml:space="preserve"> определяется законом Бугера-Ламберта-Бэра </w:t>
      </w:r>
      <w:r>
        <w:fldChar w:fldCharType="begin"/>
      </w:r>
      <w:r>
        <w:instrText xml:space="preserve"> REF _Ref166452995 \h </w:instrText>
      </w:r>
      <w:r>
        <w:fldChar w:fldCharType="separate"/>
      </w:r>
      <w:r w:rsidR="002F4324">
        <w:t>(</w:t>
      </w:r>
      <w:r w:rsidR="002F4324">
        <w:rPr>
          <w:noProof/>
        </w:rPr>
        <w:t>32</w:t>
      </w:r>
      <w:r>
        <w:fldChar w:fldCharType="end"/>
      </w:r>
      <w:r>
        <w:t>):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328"/>
        <w:gridCol w:w="1252"/>
      </w:tblGrid>
      <w:tr w:rsidR="00100834" w14:paraId="709AB81A" w14:textId="77777777" w:rsidTr="002B2A8D">
        <w:tc>
          <w:tcPr>
            <w:tcW w:w="415" w:type="pct"/>
          </w:tcPr>
          <w:p w14:paraId="4A13FF76" w14:textId="77777777" w:rsidR="00100834" w:rsidRDefault="00100834" w:rsidP="001830AD">
            <w:pPr>
              <w:pStyle w:val="a3"/>
            </w:pPr>
          </w:p>
        </w:tc>
        <w:tc>
          <w:tcPr>
            <w:tcW w:w="3916" w:type="pct"/>
          </w:tcPr>
          <w:p w14:paraId="7C3C2423" w14:textId="193A5F64" w:rsidR="00100834" w:rsidRDefault="00100834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(1-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-ε</m:t>
                    </m:r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]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669" w:type="pct"/>
            <w:vAlign w:val="center"/>
          </w:tcPr>
          <w:p w14:paraId="2A433D7D" w14:textId="4FEEBB14" w:rsidR="00100834" w:rsidRDefault="00100834" w:rsidP="001830AD">
            <w:pPr>
              <w:pStyle w:val="a3"/>
            </w:pPr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</w:t>
            </w:r>
            <w:r w:rsidR="004719C4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F539A1" w14:textId="6C741EF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3CA2452B" w14:textId="3DD572C1" w:rsidR="00E6456F" w:rsidRPr="00E6456F" w:rsidRDefault="007B5F81" w:rsidP="001830AD">
      <w:pPr>
        <w:pStyle w:val="a2"/>
        <w:rPr>
          <w:rFonts w:eastAsia="SimSun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6456F">
        <w:rPr>
          <w:rFonts w:eastAsia="SimSun"/>
        </w:rPr>
        <w:t xml:space="preserve"> – средняя интенсивность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Вт/м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DC08D5">
        <w:rPr>
          <w:rFonts w:eastAsia="SimSun"/>
        </w:rPr>
        <w:t>,</w:t>
      </w:r>
    </w:p>
    <w:p w14:paraId="40981D72" w14:textId="40A01B6C" w:rsidR="009A05F8" w:rsidRDefault="002B2A8D" w:rsidP="001830AD">
      <w:pPr>
        <w:pStyle w:val="a2"/>
      </w:pPr>
      <m:oMath>
        <m:r>
          <m:rPr>
            <m:sty m:val="p"/>
          </m:rPr>
          <w:rPr>
            <w:rFonts w:ascii="Cambria Math" w:hAnsi="Cambria Math"/>
            <w:lang w:val="en-US"/>
          </w:rPr>
          <m:t>ε</m:t>
        </m:r>
      </m:oMath>
      <w:r w:rsidR="009A05F8">
        <w:t xml:space="preserve"> - коэффициент экстинкции в </w:t>
      </w:r>
      <m:oMath>
        <m:r>
          <m:rPr>
            <m:sty m:val="p"/>
          </m:rPr>
          <w:rPr>
            <w:rFonts w:ascii="Cambria Math" w:hAnsi="Cambria Math"/>
          </w:rPr>
          <m:t>1/(М*м)</m:t>
        </m:r>
      </m:oMath>
      <w:r w:rsidR="00DC08D5">
        <w:t>,</w:t>
      </w:r>
    </w:p>
    <w:p w14:paraId="42A82161" w14:textId="5948D8BF" w:rsidR="00E6456F" w:rsidRPr="00E6456F" w:rsidRDefault="00E6456F" w:rsidP="001830AD">
      <w:pPr>
        <w:pStyle w:val="a2"/>
      </w:pP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Q</m:t>
        </m:r>
        <m:r>
          <w:rPr>
            <w:rFonts w:ascii="Cambria Math" w:hAnsi="Cambria Math"/>
          </w:rPr>
          <m:t>]</m:t>
        </m:r>
      </m:oMath>
      <w:r w:rsidRPr="000534C7">
        <w:t xml:space="preserve"> – </w:t>
      </w:r>
      <w:r>
        <w:t>концентрация хинона в М</w:t>
      </w:r>
      <w:r w:rsidR="00DC08D5">
        <w:t>,</w:t>
      </w:r>
    </w:p>
    <w:p w14:paraId="2075ABDF" w14:textId="289E03CE" w:rsidR="009A05F8" w:rsidRPr="009A05F8" w:rsidRDefault="005B5CB4" w:rsidP="001830AD">
      <w:pPr>
        <w:pStyle w:val="a2"/>
      </w:pPr>
      <m:oMath>
        <m:r>
          <w:rPr>
            <w:rFonts w:ascii="Cambria Math" w:hAnsi="Cambria Math"/>
          </w:rPr>
          <m:t>d</m:t>
        </m:r>
      </m:oMath>
      <w:r w:rsidR="009A05F8">
        <w:t xml:space="preserve"> – толщина светопоглощающего слоя в м</w:t>
      </w:r>
      <w:r w:rsidR="00DC08D5">
        <w:t>.</w:t>
      </w:r>
    </w:p>
    <w:p w14:paraId="536E7D0E" w14:textId="406EB1D7" w:rsidR="00100834" w:rsidRDefault="00100834" w:rsidP="001830AD">
      <w:pPr>
        <w:pStyle w:val="a2"/>
      </w:pPr>
      <w:r>
        <w:t>Мощность поглощенного излучения есть</w:t>
      </w:r>
      <w:r w:rsidRPr="00100834"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S</m:t>
        </m:r>
      </m:oMath>
      <w:r w:rsidR="009A05F8" w:rsidRPr="009A05F8">
        <w:rPr>
          <w:i/>
          <w:iCs/>
        </w:rPr>
        <w:t xml:space="preserve">, </w:t>
      </w:r>
      <w:r w:rsidR="009A05F8" w:rsidRPr="009A05F8">
        <w:t>где</w:t>
      </w:r>
      <w:r w:rsidR="009A05F8"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9A05F8">
        <w:rPr>
          <w:i/>
          <w:iCs/>
        </w:rPr>
        <w:t xml:space="preserve"> – </w:t>
      </w:r>
      <w:r w:rsidR="009A05F8" w:rsidRPr="009A05F8">
        <w:t>площадь области поглощения света</w:t>
      </w:r>
      <w:r w:rsidR="009A05F8">
        <w:t xml:space="preserve">. При низких значениях </w:t>
      </w:r>
      <m:oMath>
        <m:r>
          <w:rPr>
            <w:rFonts w:ascii="Cambria Math" w:hAnsi="Cambria Math"/>
            <w:lang w:val="en-US"/>
          </w:rPr>
          <m:t>εL</m:t>
        </m:r>
        <m:r>
          <m:rPr>
            <m:sty m:val="p"/>
          </m:rPr>
          <w:rPr>
            <w:rFonts w:ascii="Cambria Math" w:hAnsi="Cambria Math"/>
          </w:rPr>
          <m:t>[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]</m:t>
        </m:r>
      </m:oMath>
      <w:r w:rsidR="009A05F8">
        <w:t xml:space="preserve"> можно разложить эту формулу в ряд Тейлора </w:t>
      </w:r>
      <w:r w:rsidR="009A05F8">
        <w:fldChar w:fldCharType="begin"/>
      </w:r>
      <w:r w:rsidR="009A05F8">
        <w:instrText xml:space="preserve"> REF _Ref166453769 \h </w:instrText>
      </w:r>
      <w:r w:rsidR="009A05F8">
        <w:fldChar w:fldCharType="separate"/>
      </w:r>
      <w:r w:rsidR="002F4324">
        <w:t>(</w:t>
      </w:r>
      <w:r w:rsidR="002F4324">
        <w:rPr>
          <w:noProof/>
        </w:rPr>
        <w:t>2</w:t>
      </w:r>
      <w:r w:rsidR="009A05F8">
        <w:fldChar w:fldCharType="end"/>
      </w:r>
      <w:r w:rsidR="009A05F8">
        <w:t>):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9A05F8" w14:paraId="1912A7EF" w14:textId="77777777" w:rsidTr="00E67AEA">
        <w:tc>
          <w:tcPr>
            <w:tcW w:w="500" w:type="pct"/>
          </w:tcPr>
          <w:p w14:paraId="0F576774" w14:textId="77777777" w:rsidR="009A05F8" w:rsidRDefault="009A05F8" w:rsidP="001830AD">
            <w:pPr>
              <w:pStyle w:val="a3"/>
            </w:pPr>
          </w:p>
        </w:tc>
        <w:tc>
          <w:tcPr>
            <w:tcW w:w="4000" w:type="pct"/>
          </w:tcPr>
          <w:p w14:paraId="2728856A" w14:textId="4B9371C8" w:rsidR="009A05F8" w:rsidRDefault="00465005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εL[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]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892F6CB" w14:textId="791328BC" w:rsidR="009A05F8" w:rsidRDefault="009A05F8" w:rsidP="001830AD">
            <w:pPr>
              <w:pStyle w:val="a3"/>
            </w:pPr>
            <w:bookmarkStart w:id="28" w:name="_Ref16645376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</w:t>
            </w:r>
            <w:r w:rsidR="004719C4">
              <w:rPr>
                <w:noProof/>
              </w:rPr>
              <w:fldChar w:fldCharType="end"/>
            </w:r>
            <w:bookmarkEnd w:id="28"/>
            <w:r>
              <w:t>)</w:t>
            </w:r>
          </w:p>
        </w:tc>
      </w:tr>
    </w:tbl>
    <w:p w14:paraId="318B487C" w14:textId="54AAB515" w:rsidR="00100834" w:rsidRDefault="002B0EB4" w:rsidP="001830AD">
      <w:pPr>
        <w:pStyle w:val="a2"/>
      </w:pPr>
      <w:r>
        <w:t>Зная энергию фотона</w:t>
      </w:r>
      <w:r w:rsidR="00CF3100">
        <w:t xml:space="preserve">: </w:t>
      </w:r>
      <m:oMath>
        <m:r>
          <w:rPr>
            <w:rFonts w:ascii="Cambria Math" w:hAnsi="Cambria Math"/>
          </w:rPr>
          <m:t>E=</m:t>
        </m:r>
        <m:r>
          <m:rPr>
            <m:sty m:val="p"/>
          </m:rPr>
          <w:rPr>
            <w:rFonts w:ascii="Cambria Math" w:hAnsi="Cambria Math"/>
          </w:rPr>
          <m:t>hν</m:t>
        </m:r>
      </m:oMath>
      <w:r w:rsidR="00CF3100">
        <w:t xml:space="preserve"> и принимая высокий квантовый выход реакции фотосенсибилизации (те. почти </w:t>
      </w:r>
      <w:r w:rsidR="00BF7669">
        <w:t>каждый фотон,</w:t>
      </w:r>
      <w:r w:rsidR="00CF3100">
        <w:t xml:space="preserve"> поглощенный </w:t>
      </w:r>
      <w:r w:rsidR="005B5CB4">
        <w:t>хиноном,</w:t>
      </w:r>
      <w:r w:rsidR="00CF3100">
        <w:t xml:space="preserve"> приводит к переходу в триплетное состояние</w:t>
      </w:r>
      <w:r w:rsidR="005B5CB4" w:rsidRPr="005B5CB4">
        <w:t xml:space="preserve">: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IS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V</m:t>
            </m:r>
          </m:den>
        </m:f>
      </m:oMath>
      <w:r w:rsidR="00CF3100">
        <w:t>), можно вывести уравнение скорости</w:t>
      </w:r>
      <w:r w:rsidR="005B5CB4">
        <w:t xml:space="preserve"> </w:t>
      </w:r>
      <w:r w:rsidR="00EC7F7A">
        <w:t xml:space="preserve">реакции активации хинона </w:t>
      </w:r>
      <w:r w:rsidR="005B5CB4">
        <w:t>(</w:t>
      </w:r>
      <w:r w:rsidR="00EC7F7A">
        <w:t>при облучении</w:t>
      </w:r>
      <w:r w:rsidR="005B5CB4">
        <w:t xml:space="preserve"> монохроматичн</w:t>
      </w:r>
      <w:r w:rsidR="00EC7F7A">
        <w:t>ым</w:t>
      </w:r>
      <w:r w:rsidR="005B5CB4">
        <w:t xml:space="preserve"> свет</w:t>
      </w:r>
      <w:r w:rsidR="00EC7F7A">
        <w:t>о</w:t>
      </w:r>
      <w:r w:rsidR="00622FE4">
        <w:t>м</w:t>
      </w:r>
      <w:r w:rsidR="005B5CB4">
        <w:t>)</w:t>
      </w:r>
      <w:r w:rsidR="00622FE4">
        <w:t xml:space="preserve"> </w:t>
      </w:r>
      <w:r w:rsidR="00622FE4">
        <w:fldChar w:fldCharType="begin"/>
      </w:r>
      <w:r w:rsidR="00622FE4">
        <w:instrText xml:space="preserve"> REF _Ref167722779 \h </w:instrText>
      </w:r>
      <w:r w:rsidR="00622FE4">
        <w:fldChar w:fldCharType="separate"/>
      </w:r>
      <w:r w:rsidR="002F4324">
        <w:t>(</w:t>
      </w:r>
      <w:r w:rsidR="002F4324">
        <w:rPr>
          <w:noProof/>
        </w:rPr>
        <w:t>3</w:t>
      </w:r>
      <w:r w:rsidR="002F4324">
        <w:t>)</w:t>
      </w:r>
      <w:r w:rsidR="00622FE4">
        <w:fldChar w:fldCharType="end"/>
      </w:r>
      <w:r w:rsidR="00CF3100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CF3100" w14:paraId="7D9B60F0" w14:textId="77777777" w:rsidTr="005B5CB4">
        <w:tc>
          <w:tcPr>
            <w:tcW w:w="442" w:type="pct"/>
          </w:tcPr>
          <w:p w14:paraId="15FE8094" w14:textId="77777777" w:rsidR="00CF3100" w:rsidRDefault="00CF3100" w:rsidP="001830AD">
            <w:pPr>
              <w:pStyle w:val="a3"/>
            </w:pPr>
          </w:p>
        </w:tc>
        <w:tc>
          <w:tcPr>
            <w:tcW w:w="3942" w:type="pct"/>
          </w:tcPr>
          <w:p w14:paraId="5F975A1F" w14:textId="74570C56" w:rsidR="00CF3100" w:rsidRPr="00BF7669" w:rsidRDefault="00BF7669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*</m:t>
                    </m:r>
                    <m:r>
                      <w:rPr>
                        <w:rFonts w:ascii="Cambria Math" w:hAnsi="Cambria Math"/>
                        <w:lang w:val="en-US"/>
                      </w:rPr>
                      <m:t>ϵd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[Q]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hv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*</m:t>
                    </m:r>
                    <m:r>
                      <w:rPr>
                        <w:rFonts w:ascii="Cambria Math" w:hAnsi="Cambria Math"/>
                        <w:lang w:val="en-US"/>
                      </w:rPr>
                      <m:t>Sd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C69457B" w14:textId="26FD5A99" w:rsidR="00CF3100" w:rsidRDefault="00CF3100" w:rsidP="001830AD">
            <w:pPr>
              <w:pStyle w:val="a3"/>
            </w:pPr>
            <w:bookmarkStart w:id="29" w:name="_Ref16772277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9"/>
          </w:p>
        </w:tc>
      </w:tr>
    </w:tbl>
    <w:p w14:paraId="16C01DCD" w14:textId="5BC64E3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0E2FC43F" w14:textId="61B414AF" w:rsidR="004851CE" w:rsidRPr="004851CE" w:rsidRDefault="004851CE" w:rsidP="001830AD">
      <w:pPr>
        <w:pStyle w:val="a2"/>
      </w:pPr>
      <m:oMath>
        <m:r>
          <w:rPr>
            <w:rFonts w:ascii="Cambria Math" w:hAnsi="Cambria Math"/>
            <w:lang w:val="en-US"/>
          </w:rPr>
          <m:t>f</m:t>
        </m:r>
      </m:oMath>
      <w:r>
        <w:t xml:space="preserve"> – квантовый выход реакции</w:t>
      </w:r>
      <w:r w:rsidR="00DC08D5">
        <w:t>,</w:t>
      </w:r>
    </w:p>
    <w:p w14:paraId="766D4D86" w14:textId="548A62F4" w:rsidR="00EB75C0" w:rsidRDefault="00EB75C0" w:rsidP="001830AD">
      <w:pPr>
        <w:pStyle w:val="a2"/>
      </w:pPr>
      <m:oMath>
        <m:r>
          <w:rPr>
            <w:rFonts w:ascii="Cambria Math" w:hAnsi="Cambria Math"/>
            <w:lang w:val="en-US"/>
          </w:rPr>
          <m:t>S</m:t>
        </m:r>
      </m:oMath>
      <w:r>
        <w:t xml:space="preserve"> – засвеченная площадь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DC08D5">
        <w:t>,</w:t>
      </w:r>
    </w:p>
    <w:p w14:paraId="37A4F2E4" w14:textId="5C02FB43" w:rsidR="000534C7" w:rsidRDefault="005B5CB4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Pr="005B5CB4">
        <w:t xml:space="preserve"> - </w:t>
      </w:r>
      <w:r>
        <w:t xml:space="preserve">постоянная Планка </w:t>
      </w:r>
      <m:oMath>
        <m:r>
          <w:rPr>
            <w:rFonts w:ascii="Cambria Math" w:hAnsi="Cambria Math"/>
          </w:rPr>
          <m:t>1.05*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-34</m:t>
            </m:r>
          </m:sup>
        </m:sSup>
        <m:r>
          <w:rPr>
            <w:rFonts w:ascii="Cambria Math" w:hAnsi="Cambria Math"/>
          </w:rPr>
          <m:t>Дж*с</m:t>
        </m:r>
      </m:oMath>
      <w:r w:rsidR="00DC08D5">
        <w:t>,</w:t>
      </w:r>
    </w:p>
    <w:p w14:paraId="47B22816" w14:textId="796E2442" w:rsidR="005B5CB4" w:rsidRDefault="005B5CB4" w:rsidP="001830AD">
      <w:pPr>
        <w:pStyle w:val="a2"/>
        <w:rPr>
          <w:i/>
        </w:rPr>
      </w:pPr>
      <m:oMath>
        <m:r>
          <w:rPr>
            <w:rFonts w:ascii="Cambria Math" w:hAnsi="Cambria Math"/>
            <w:lang w:val="en-US"/>
          </w:rPr>
          <m:t>v</m:t>
        </m:r>
      </m:oMath>
      <w:r>
        <w:rPr>
          <w:i/>
        </w:rPr>
        <w:t xml:space="preserve"> – </w:t>
      </w:r>
      <w:r w:rsidRPr="005B5CB4">
        <w:t>частота излучения в Гц</w:t>
      </w:r>
      <w:r w:rsidR="00DC08D5">
        <w:t>,</w:t>
      </w:r>
    </w:p>
    <w:p w14:paraId="45763664" w14:textId="3D7DF59A" w:rsidR="005B5CB4" w:rsidRPr="00DC08D5" w:rsidRDefault="007B5F81" w:rsidP="001830AD">
      <w:pPr>
        <w:pStyle w:val="a2"/>
        <w:rPr>
          <w:rFonts w:ascii="Cambria Math" w:hAnsi="Cambria Math"/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5B5CB4">
        <w:rPr>
          <w:i/>
        </w:rPr>
        <w:t xml:space="preserve"> – </w:t>
      </w:r>
      <w:r w:rsidR="005B5CB4" w:rsidRPr="005B5CB4">
        <w:t xml:space="preserve">постоянная Авогадро </w:t>
      </w:r>
      <m:oMath>
        <m:r>
          <m:rPr>
            <m:sty m:val="p"/>
          </m:rPr>
          <w:rPr>
            <w:rFonts w:ascii="Cambria Math" w:hAnsi="Cambria Math"/>
          </w:rPr>
          <m:t>6.02*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23</m:t>
            </m:r>
          </m:sup>
        </m:sSup>
        <m:r>
          <w:rPr>
            <w:rFonts w:ascii="Cambria Math" w:hAnsi="Cambria Math"/>
          </w:rPr>
          <m:t>.</m:t>
        </m:r>
      </m:oMath>
    </w:p>
    <w:p w14:paraId="7FC4E401" w14:textId="29D78881" w:rsidR="004E2653" w:rsidRPr="00657781" w:rsidRDefault="004E2653" w:rsidP="001830AD">
      <w:pPr>
        <w:pStyle w:val="a2"/>
      </w:pPr>
      <w:r>
        <w:t xml:space="preserve">Для рассматриваемых типов хинонов самым реакционным состоянием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, поэтому единственной значимой реакцией активации является </w:t>
      </w:r>
      <w:r w:rsidR="005A255D">
        <w:t xml:space="preserve">переход в триплетное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 w:rsidR="005A255D">
        <w:t xml:space="preserve"> состояние.</w:t>
      </w:r>
    </w:p>
    <w:p w14:paraId="42144FDC" w14:textId="77777777" w:rsidR="00DA335D" w:rsidRDefault="00DA335D" w:rsidP="001830AD">
      <w:pPr>
        <w:pStyle w:val="31"/>
      </w:pPr>
      <w:bookmarkStart w:id="30" w:name="_Toc136296698"/>
      <w:bookmarkStart w:id="31" w:name="_Toc167708161"/>
      <w:bookmarkStart w:id="32" w:name="_Toc167809580"/>
      <w:bookmarkEnd w:id="24"/>
      <w:r>
        <w:t>Фотовосстановление</w:t>
      </w:r>
      <w:bookmarkEnd w:id="30"/>
      <w:bookmarkEnd w:id="31"/>
      <w:bookmarkEnd w:id="32"/>
    </w:p>
    <w:p w14:paraId="3388F72D" w14:textId="1B36B979" w:rsidR="003D2F42" w:rsidRDefault="00DA335D" w:rsidP="001830AD">
      <w:pPr>
        <w:pStyle w:val="a3"/>
      </w:pPr>
      <w:bookmarkStart w:id="33" w:name="_Hlk134744485"/>
      <w:r>
        <w:t xml:space="preserve">В присутствии Н-доноров (пирокатехинов и диэтиланилина) наблюдается тушение таких триплетных состояний орто-хинонов </w:t>
      </w:r>
      <w:r w:rsidRPr="00F52122">
        <w:t xml:space="preserve">-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. Оно происходит за счет реакции отрыва </w:t>
      </w:r>
      <w:r w:rsidR="00CF17DD">
        <w:t>атома</w:t>
      </w:r>
      <w:r w:rsidR="00B93AB1">
        <w:t xml:space="preserve"> </w:t>
      </w:r>
      <w:r>
        <w:t>водорода от молекул донор</w:t>
      </w:r>
      <w:r w:rsidR="00CF17DD">
        <w:t>а</w:t>
      </w:r>
      <w:r>
        <w:t xml:space="preserve"> водорода </w:t>
      </w:r>
      <w:r w:rsidR="00CF17DD">
        <w:t>–</w:t>
      </w:r>
      <w:r>
        <w:t xml:space="preserve"> DH</w:t>
      </w:r>
      <w:r w:rsidR="00CF17DD">
        <w:t>, в ходе которой</w:t>
      </w:r>
      <w:r>
        <w:t xml:space="preserve"> </w:t>
      </w:r>
      <w:r w:rsidR="00CF17DD">
        <w:t xml:space="preserve">образуются </w:t>
      </w:r>
      <w:r>
        <w:t>семихиноновы</w:t>
      </w:r>
      <w:ins w:id="34" w:author="Maxim Arsenyev" w:date="2024-05-26T11:08:00Z">
        <w:r w:rsidR="00CF17DD">
          <w:t>е</w:t>
        </w:r>
      </w:ins>
      <w:del w:id="35" w:author="Maxim Arsenyev" w:date="2024-05-26T11:08:00Z">
        <w:r w:rsidDel="00CF17DD">
          <w:delText>х</w:delText>
        </w:r>
      </w:del>
      <w:r w:rsidRPr="00914C22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p>
      </m:oMath>
      <w:r w:rsidRPr="00FE386D">
        <w:rPr>
          <w:iCs/>
        </w:rPr>
        <w:t>,</w:t>
      </w:r>
      <w:r>
        <w:t xml:space="preserve"> оксифеноксильны</w:t>
      </w:r>
      <w:r w:rsidR="00CF17DD">
        <w:t>е</w:t>
      </w:r>
      <w:r>
        <w:t xml:space="preserve"> 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>
        <w:t>и</w:t>
      </w:r>
      <w:r w:rsidRPr="00F113BC">
        <w:t xml:space="preserve"> </w:t>
      </w:r>
      <w:r>
        <w:t>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.</m:t>
        </m:r>
      </m:oMath>
      <w:r>
        <w:rPr>
          <w:iCs/>
        </w:rPr>
        <w:t xml:space="preserve"> </w:t>
      </w:r>
      <w:r>
        <w:t xml:space="preserve">Механизм </w:t>
      </w:r>
      <w:r w:rsidRPr="004129A8">
        <w:t>фотовосстановления</w:t>
      </w:r>
      <w:r>
        <w:t xml:space="preserve"> о-хононов не достаточно подробно изучен, поэтому в </w:t>
      </w:r>
      <w:r>
        <w:lastRenderedPageBreak/>
        <w:t xml:space="preserve">разной </w:t>
      </w:r>
      <w:r w:rsidRPr="004129A8">
        <w:t>литературе</w:t>
      </w:r>
      <w:r>
        <w:t xml:space="preserve"> имеют место различные, но похожие друг на друга механизмы </w:t>
      </w:r>
      <w:sdt>
        <w:sdtPr>
          <w:alias w:val="To edit, see citavi.com/edit"/>
          <w:tag w:val="CitaviPlaceholder#15a09922-a279-41cc-bfd2-5734f67fb6f8"/>
          <w:id w:val="-2081122659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lNGUzZjgwLTVmNzYtNGI5NC05NDk4LTQ3MDAxNWZiMmQwZSIsIlJhbmdlTGVuZ3RoIjoz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EyVDIzOjU2OjA3IiwiUHJvamVjdCI6eyIkcmVmIjoiOCJ9fSwiVXNlTnVtYmVyaW5nVHlwZU9mUGFyZW50RG9jdW1lbnQiOmZhbHNlfSx7IiRpZCI6IjE0IiwiJHR5cGUiOiJTd2lzc0FjYWRlbWljLkNpdGF2aS5DaXRhdGlvbnMuV29yZFBsYWNlaG9sZGVyRW50cnksIFN3aXNzQWNhZGVtaWMuQ2l0YXZpIiwiSWQiOiJmMTFhMDBhMy1lNzlmLTRkODQtODk0Yy1jMmUzMmM5YWQzNzQiLCJSYW5nZVN0YXJ0IjozLCJSZWZlcmVuY2VJZCI6IjZmODg5ZWNiLTFiODUtNDI3NS05OTAwLTU4Y2Q0ZjBlMjFhMS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E2L1MwMDMyLTM4NjEoMDMpMDA1NjgtOCIsIlVyaVN0cmluZyI6Imh0dHBzOi8vZG9pLm9yZy8xMC4xMDE2L1MwMDMyLTM4NjEoMDMpMDA1NjgtOC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}</w:instrText>
          </w:r>
          <w:r>
            <w:fldChar w:fldCharType="separate"/>
          </w:r>
          <w:r w:rsidR="00983B76">
            <w:t>[20–24]</w:t>
          </w:r>
          <w:r>
            <w:fldChar w:fldCharType="end"/>
          </w:r>
        </w:sdtContent>
      </w:sdt>
      <w:r>
        <w:t xml:space="preserve">. </w:t>
      </w:r>
    </w:p>
    <w:p w14:paraId="164FEA66" w14:textId="2BB2090A" w:rsidR="00FE49F6" w:rsidRDefault="00CF17DD" w:rsidP="001830AD">
      <w:pPr>
        <w:pStyle w:val="a3"/>
        <w:rPr>
          <w:noProof/>
        </w:rPr>
      </w:pPr>
      <w:r>
        <w:t>Д</w:t>
      </w:r>
      <w:r w:rsidR="00DA335D">
        <w:t xml:space="preserve">ля </w:t>
      </w:r>
      <w:r>
        <w:t xml:space="preserve">механизма </w:t>
      </w:r>
      <w:r w:rsidR="00DA335D">
        <w:t>принята</w:t>
      </w:r>
      <w:r w:rsidR="0062091C">
        <w:t xml:space="preserve"> следующая схема </w:t>
      </w:r>
      <w:sdt>
        <w:sdtPr>
          <w:alias w:val="To edit, see citavi.com/edit"/>
          <w:tag w:val="CitaviPlaceholder#160404e2-94fa-46a7-9e59-df5304f59b97"/>
          <w:id w:val="-1040976305"/>
          <w:placeholder>
            <w:docPart w:val="DefaultPlaceholder_-1854013440"/>
          </w:placeholder>
        </w:sdtPr>
        <w:sdtContent>
          <w:r w:rsidR="0062091C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YWJhMGYyLTBhMDAtNGIxMC04MTQ5LWViNDRiZmJkYjUxNC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E2MDQwNGUyLTk0ZmEtNDZhNy05ZTU5LWRmNTMwNGY1OWI5NyIsIlRleHQiOiJbMjVdIiwiV0FJVmVyc2lvbiI6IjYuMTUuMi4wIn0=}</w:instrText>
          </w:r>
          <w:r w:rsidR="0062091C">
            <w:fldChar w:fldCharType="separate"/>
          </w:r>
          <w:r w:rsidR="00983B76">
            <w:t>[25]</w:t>
          </w:r>
          <w:r w:rsidR="0062091C">
            <w:fldChar w:fldCharType="end"/>
          </w:r>
        </w:sdtContent>
      </w:sdt>
      <w:r w:rsidR="0062091C">
        <w:t xml:space="preserve"> (см. </w:t>
      </w:r>
      <w:r w:rsidR="0062091C">
        <w:fldChar w:fldCharType="begin"/>
      </w:r>
      <w:r w:rsidR="0062091C">
        <w:instrText xml:space="preserve"> REF _Ref134726767 \h </w:instrText>
      </w:r>
      <w:r w:rsidR="0062091C">
        <w:fldChar w:fldCharType="separate"/>
      </w:r>
      <w:r w:rsidR="002F4324">
        <w:t xml:space="preserve">Схема </w:t>
      </w:r>
      <w:r w:rsidR="002F4324">
        <w:rPr>
          <w:noProof/>
        </w:rPr>
        <w:t>3</w:t>
      </w:r>
      <w:r w:rsidR="0062091C">
        <w:fldChar w:fldCharType="end"/>
      </w:r>
      <w:r w:rsidR="0062091C">
        <w:t>)</w:t>
      </w:r>
      <w:r w:rsidR="00DA335D">
        <w:t>,</w:t>
      </w:r>
      <w:r>
        <w:t xml:space="preserve"> характерная для карбонильных соединений. Т</w:t>
      </w:r>
      <w:r w:rsidR="00DA335D">
        <w:t>акой механизм предполагался</w:t>
      </w:r>
      <w:r>
        <w:t xml:space="preserve"> и</w:t>
      </w:r>
      <w:r w:rsidR="00DA335D">
        <w:t xml:space="preserve"> </w:t>
      </w:r>
      <w:r>
        <w:t xml:space="preserve">другими </w:t>
      </w:r>
      <w:r w:rsidR="00DA335D">
        <w:t xml:space="preserve">авторами </w:t>
      </w:r>
      <w:sdt>
        <w:sdtPr>
          <w:alias w:val="To edit, see citavi.com/edit"/>
          <w:tag w:val="CitaviPlaceholder#ea527a7d-e6b4-43de-b180-e9ee9edb0724"/>
          <w:id w:val="-1608270003"/>
          <w:placeholder>
            <w:docPart w:val="C388C7DDEC60437EBE3964940ACF0500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jg2ODBiLWFhOWMtNGRiYy05MTZkLTA1MGIwNzE0OGM3ZCIsIlJhbmdlU3RhcnQiOjMsIlJhbmdlTGVuZ3RoIjo0LCJSZWZlcmVuY2VJZCI6ImU4YjU0NzRiLTY3ZTEtNDM0Ny1iZjYxLWQ4M2JmY2IyOTR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zkvSjM5NjYwMDAwNDQ5IiwiVXJpU3RyaW5nIjoiaHR0cHM6Ly9kb2kub3JnLzEwLjEwMzkvSjM5NjYwMDAwNDQ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I0Ni9iY3NqLjQ1LjI0MzMiLCJVcmlTdHJpbmciOiJodHRwczovL2RvaS5vcmcvMTAuMTI0Ni9iY3NqLjQ1LjI0Mz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LQky7QkC4iLCJMYXN0TmFtZSI6ItCS0LDQu9GM0LrQvtCy0LAiLCJQcm90ZWN0ZWQiOmZhbHNlLCJTZXgiOjAsIkNyZWF0ZWRCeSI6Il9IT01FIiwiQ3JlYXRlZE9uIjoiMjAyMy0wNS0xNFQxNzoxMzo0MSIsIk1vZGlmaWVkQnkiOiJfSE9NRSIsIklkIjoiNTRkNTMzNTctNjM3ZS00NzQ4LTk2YTctMTU0ODcwNzUzMmVhIiwiTW9kaWZpZWRPbiI6IjIwMjMtMDUtMTRUMTc6MTM6NDEiLCJQcm9qZWN0Ijp7IiRyZWYiOiI4In19LHsiJGlkIjoiMzE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zI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xMlQyMzo1NjowNyIsIlByb2plY3QiOnsiJHJlZiI6IjgifX0sIlVzZU51bWJlcmluZ1R5cGVPZlBhcmVudERvY3VtZW50IjpmYWxzZX1dLCJGb3JtYXR0ZWRUZXh0Ijp7IiRpZCI6IjMzIiwiQ291bnQiOjEsIlRleHRVbml0cyI6W3siJGlkIjoiMzQiLCJGb250U3R5bGUiOnsiJGlkIjoiMzUiLCJOZXV0cmFsIjp0cnVlfSwiUmVhZGluZ09yZGVyIjoxLCJUZXh0IjoiWzE5LCAyNiwgMjddIn1dfSwiVGFnIjoiQ2l0YXZpUGxhY2Vob2xkZXIjZWE1MjdhN2QtZTZiNC00M2RlLWIxODAtZTllZTllZGIwNzI0IiwiVGV4dCI6IlsxOSwgMjYsIDI3XSIsIldBSVZlcnNpb24iOiI2LjE1LjIuMCJ9}</w:instrText>
          </w:r>
          <w:r w:rsidR="00DA335D">
            <w:fldChar w:fldCharType="separate"/>
          </w:r>
          <w:r w:rsidR="00983B76">
            <w:t>[19, 26, 27]</w:t>
          </w:r>
          <w:r w:rsidR="00DA335D">
            <w:fldChar w:fldCharType="end"/>
          </w:r>
        </w:sdtContent>
      </w:sdt>
      <w:r>
        <w:t xml:space="preserve"> и</w:t>
      </w:r>
      <w:r w:rsidR="00DA335D">
        <w:t xml:space="preserve"> </w:t>
      </w:r>
      <w:r w:rsidR="00DA335D" w:rsidRPr="00F5283F">
        <w:t>был доказан методом пикосекундного фотолиза</w:t>
      </w:r>
      <w:r>
        <w:t xml:space="preserve"> на примере</w:t>
      </w:r>
      <w:r w:rsidR="00DA335D" w:rsidRPr="00F5283F">
        <w:t xml:space="preserve"> системы бензофенон - N,N-диметиланилин </w:t>
      </w:r>
      <w:sdt>
        <w:sdtPr>
          <w:alias w:val="To edit, see citavi.com/edit"/>
          <w:tag w:val="CitaviPlaceholder#f32b3a21-927d-4bca-9fe7-8d55142d2844"/>
          <w:id w:val="-480301406"/>
          <w:placeholder>
            <w:docPart w:val="C388C7DDEC60437EBE3964940ACF0500"/>
          </w:placeholder>
        </w:sdtPr>
        <w:sdtContent>
          <w:r w:rsidR="00DA335D" w:rsidRPr="00F5283F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WMxY2VlLTQ0YTktNGQ2Ni1iYjM5LTNkMDM0ZWE1ZmQwNSIsIlJhbmdlTGVuZ3RoIjoz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EyVDIzOjU2OjA3IiwiUHJvamVjdCI6eyIkcmVmIjoiOCJ9fSwiVXNlTnVtYmVyaW5nVHlwZU9mUGFyZW50RG9jdW1lbnQiOmZhbHNlfSx7IiRpZCI6IjE2IiwiJHR5cGUiOiJTd2lzc0FjYWRlbWljLkNpdGF2aS5DaXRhdGlvbnMuV29yZFBsYWNlaG9sZGVyRW50cnksIFN3aXNzQWNhZGVtaWMuQ2l0YXZpIiwiSWQiOiJhYzkyNjExNC0xZTMzLTRkOWYtYTFhNy0yYjdkYTcwYTA3M2MiLCJSYW5nZVN0YXJ0IjozLCJSZWZlcmVuY2VJZCI6ImUyZTNmZjBhLTNmNDQtNDI1Mi04NzZmLTMyNzYwYWU4MWRjYy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ZXZpbiIsIkxhc3ROYW1lIjoiUGV0ZXJzIiwiTWlkZGxlTmFtZSI6IlMuIiwiUHJvdGVjdGVkIjpmYWxzZSwiU2V4IjoyLCJDcmVhdGVkQnkiOiJfSE9NRSIsIkNyZWF0ZWRPbiI6IjIwMjMtMDUtMTRUMjE6MDI6MzkiLCJNb2RpZmllZEJ5IjoiX0hPTUUiLCJJZCI6IjQ5YmI4ZDViLTA5MzQtNGJjMS04MzVkLTI5YjFiMzM4MjY3NiIsIk1vZGlmaWVkT24iOiIyMDIzLTA1LTE0VDIxOjAyOjM5IiwiUHJvamVjdCI6eyIkcmVmIjoiOCJ9fV0sIkNpdGF0aW9uS2V5IjoiUGV0IiwiQ2l0YXRpb25LZXlVcGRhdGVUeXBlIjoxLCJDb2xsYWJvcmF0b3JzIjpbXSwiRG9pIjoiMTAuMTAwMi8wNDcxNDMzNTI3LmNo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I1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EyVDIzOjU2OjA3IiwiUHJvamVjdCI6eyIkcmVmIjoiOCJ9fSwiVXNlTnVtYmVyaW5nVHlwZU9mUGFyZW50RG9jdW1lbnQiOmZhbHNlfSx7IiRpZCI6IjI2IiwiJHR5cGUiOiJTd2lzc0FjYWRlbWljLkNpdGF2aS5DaXRhdGlvbnMuV29yZFBsYWNlaG9sZGVyRW50cnksIFN3aXNzQWNhZGVtaWMuQ2l0YXZpIiwiSWQiOiJjYmI5YTY4OC05MzE4LTRhODEtOThhMC01MzY5NWQ2OTkyNGUiLCJSYW5nZVN0YXJ0IjozLCJSYW5nZUxlbmd0aCI6NCwiUmVmZXJlbmNlSWQiOiJlMzhmZjc2MC1jYjEzLTQ2YzUtYWQ0ZC05MmIwN2FkYmQ2MmU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IxL2oxMDAxNzJhMDMwIiwiVXJpU3RyaW5nIjoiaHR0cHM6Ly9kb2kub3JnLzEwLjEwMjEvajEwMDE3MmEwMzA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}</w:instrText>
          </w:r>
          <w:r w:rsidR="00DA335D" w:rsidRPr="00F5283F">
            <w:fldChar w:fldCharType="separate"/>
          </w:r>
          <w:r w:rsidR="00983B76">
            <w:t>[28–30]</w:t>
          </w:r>
          <w:r w:rsidR="00DA335D" w:rsidRPr="00F5283F">
            <w:fldChar w:fldCharType="end"/>
          </w:r>
        </w:sdtContent>
      </w:sdt>
      <w:ins w:id="36" w:author="Maxim Arsenyev" w:date="2024-05-26T11:10:00Z">
        <w:r>
          <w:t>.</w:t>
        </w:r>
      </w:ins>
      <w:del w:id="37" w:author="Maxim Arsenyev" w:date="2024-05-26T11:10:00Z">
        <w:r w:rsidR="00DA335D" w:rsidDel="00CF17DD">
          <w:delText>,</w:delText>
        </w:r>
      </w:del>
      <w:r w:rsidR="00DA335D">
        <w:t xml:space="preserve"> выводы можно обобщить и на систему о-бензохинон - амин</w:t>
      </w:r>
      <w:r w:rsidR="00DA335D" w:rsidRPr="00F5283F">
        <w:t>.</w:t>
      </w:r>
      <w:r w:rsidR="00FE49F6" w:rsidRPr="00FE49F6">
        <w:rPr>
          <w:noProof/>
        </w:rPr>
        <w:t xml:space="preserve"> </w:t>
      </w:r>
    </w:p>
    <w:p w14:paraId="0495C79B" w14:textId="77777777" w:rsidR="00422E70" w:rsidRDefault="00422E70" w:rsidP="001830AD">
      <w:pPr>
        <w:pStyle w:val="a3"/>
        <w:rPr>
          <w:noProof/>
        </w:rPr>
      </w:pPr>
    </w:p>
    <w:p w14:paraId="13C6A04D" w14:textId="3B858489" w:rsidR="00DA335D" w:rsidRPr="00FE49F6" w:rsidRDefault="00FE49F6" w:rsidP="000F0A48">
      <w:pPr>
        <w:pStyle w:val="a3"/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2B61CFB6" wp14:editId="1669BE81">
            <wp:extent cx="5860496" cy="11430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3526" cy="1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A9A" w14:textId="7ECC9BE3" w:rsidR="00DA335D" w:rsidRDefault="00FE49F6" w:rsidP="00DA335D">
      <w:pPr>
        <w:pStyle w:val="af0"/>
      </w:pPr>
      <w:r>
        <w:rPr>
          <w:noProof/>
        </w:rPr>
        <mc:AlternateContent>
          <mc:Choice Requires="wps">
            <w:drawing>
              <wp:inline distT="0" distB="0" distL="0" distR="0" wp14:anchorId="3447614E" wp14:editId="14FA09BC">
                <wp:extent cx="5862320" cy="524933"/>
                <wp:effectExtent l="0" t="0" r="5080" b="889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320" cy="52493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76B54" w14:textId="209E0ED0" w:rsidR="003F2C8A" w:rsidRPr="00596DA9" w:rsidRDefault="003F2C8A" w:rsidP="001771C7">
                            <w:pPr>
                              <w:pStyle w:val="af2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38" w:name="_Ref134726767"/>
                            <w:bookmarkStart w:id="39" w:name="_Ref165513234"/>
                            <w:r>
                              <w:t xml:space="preserve">Схема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Схема \* ARABIC </w:instrText>
                            </w:r>
                            <w:r>
                              <w:fldChar w:fldCharType="separate"/>
                            </w:r>
                            <w:r w:rsidR="002F4324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8"/>
                            <w:r>
                              <w:rPr>
                                <w:noProof/>
                              </w:rPr>
                              <w:t xml:space="preserve"> -</w:t>
                            </w:r>
                            <w:r>
                              <w:t xml:space="preserve"> Цепочка реакций </w:t>
                            </w:r>
                            <w:r w:rsidRPr="00FA19C7">
                              <w:t>последовательного</w:t>
                            </w:r>
                            <w:r>
                              <w:t xml:space="preserve"> переноса водорода</w:t>
                            </w:r>
                            <w:bookmarkEnd w:id="39"/>
                            <w:r>
                              <w:t xml:space="preserve"> и электрона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47614E" id="Надпись 7" o:spid="_x0000_s1030" type="#_x0000_t202" style="width:461.6pt;height:4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" stroked="f">
                <v:textbox inset="0,0,0,0">
                  <w:txbxContent>
                    <w:p w14:paraId="42C76B54" w14:textId="209E0ED0" w:rsidR="003F2C8A" w:rsidRPr="00596DA9" w:rsidRDefault="003F2C8A" w:rsidP="001771C7">
                      <w:pPr>
                        <w:pStyle w:val="af2"/>
                        <w:rPr>
                          <w:noProof/>
                          <w:color w:val="000000" w:themeColor="text1"/>
                        </w:rPr>
                      </w:pPr>
                      <w:bookmarkStart w:id="40" w:name="_Ref134726767"/>
                      <w:bookmarkStart w:id="41" w:name="_Ref165513234"/>
                      <w:r>
                        <w:t xml:space="preserve">Схема </w:t>
                      </w:r>
                      <w:r>
                        <w:fldChar w:fldCharType="begin"/>
                      </w:r>
                      <w:r>
                        <w:instrText xml:space="preserve"> SEQ Схема \* ARABIC </w:instrText>
                      </w:r>
                      <w:r>
                        <w:fldChar w:fldCharType="separate"/>
                      </w:r>
                      <w:r w:rsidR="002F4324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0"/>
                      <w:r>
                        <w:rPr>
                          <w:noProof/>
                        </w:rPr>
                        <w:t xml:space="preserve"> -</w:t>
                      </w:r>
                      <w:r>
                        <w:t xml:space="preserve"> Цепочка реакций </w:t>
                      </w:r>
                      <w:r w:rsidRPr="00FA19C7">
                        <w:t>последовательного</w:t>
                      </w:r>
                      <w:r>
                        <w:t xml:space="preserve"> переноса водорода</w:t>
                      </w:r>
                      <w:bookmarkEnd w:id="41"/>
                      <w:r>
                        <w:t xml:space="preserve"> и электрона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8548CE" w14:textId="77777777" w:rsidR="00E8781A" w:rsidRPr="00E8781A" w:rsidRDefault="00E8781A" w:rsidP="00E8781A">
      <w:pPr>
        <w:pStyle w:val="a3"/>
        <w:rPr>
          <w:lang w:eastAsia="en-US"/>
        </w:rPr>
      </w:pPr>
    </w:p>
    <w:p w14:paraId="7F42C939" w14:textId="2647977E" w:rsidR="00E63F19" w:rsidRDefault="00DA335D" w:rsidP="001830AD">
      <w:pPr>
        <w:pStyle w:val="a3"/>
      </w:pPr>
      <w:r w:rsidRPr="00862AA4">
        <w:t xml:space="preserve">Перенос электрона или </w:t>
      </w:r>
      <w:r>
        <w:t>протона</w:t>
      </w:r>
      <w:r w:rsidRPr="00862AA4">
        <w:t xml:space="preserve"> осуществляется в комплексе столкновения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Pr="002D22E4">
        <w:rPr>
          <w:iCs/>
        </w:rPr>
        <w:t>,</w:t>
      </w:r>
      <w:r w:rsidRPr="00862AA4">
        <w:t xml:space="preserve"> который состоит из фотовозбужденной молекулы соединения с карбонильной группой и молекулы донора водорода в основном состоянии</w:t>
      </w:r>
      <w:r>
        <w:t xml:space="preserve"> </w:t>
      </w:r>
      <w:sdt>
        <w:sdtPr>
          <w:alias w:val="To edit, see citavi.com/edit"/>
          <w:tag w:val="CitaviPlaceholder#89b79b87-c21c-458d-ae52-ae298f9a9546"/>
          <w:id w:val="1628276697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TJUMjM6NTY6MDc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4OWI3OWI4Ny1jMjFjLTQ1OGQtYWU1Mi1hZTI5OGY5YTk1NDYiLCJUZXh0IjoiWzE3XSIsIldBSVZlcnNpb24iOiI2LjE1LjIuMCJ9}</w:instrText>
          </w:r>
          <w:r>
            <w:fldChar w:fldCharType="separate"/>
          </w:r>
          <w:r w:rsidR="00983B76">
            <w:t>[17]</w:t>
          </w:r>
          <w:r>
            <w:fldChar w:fldCharType="end"/>
          </w:r>
        </w:sdtContent>
      </w:sdt>
      <w:r w:rsidRPr="00862AA4">
        <w:t xml:space="preserve">. </w:t>
      </w:r>
      <w:r w:rsidRPr="002D22E4">
        <w:t xml:space="preserve">Термин «комплекс столкновения», употребленный авторами работы </w:t>
      </w:r>
      <w:sdt>
        <w:sdtPr>
          <w:alias w:val="To edit, see citavi.com/edit"/>
          <w:tag w:val="CitaviPlaceholder#f6fff971-ae3c-412c-8b8f-750d95e841bc"/>
          <w:id w:val="-1760666835"/>
          <w:placeholder>
            <w:docPart w:val="44D21323FE214928ABC675EEE9E6B315"/>
          </w:placeholder>
        </w:sdtPr>
        <w:sdtContent>
          <w:r w:rsidRPr="002D22E4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TJUMjM6NTY6MDc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mNmZmZjk3MS1hZTNjLTQxMmMtOGI4Zi03NTBkOTVlODQxYmMiLCJUZXh0IjoiWzE3XSIsIldBSVZlcnNpb24iOiI2LjE1LjIuMCJ9}</w:instrText>
          </w:r>
          <w:r w:rsidRPr="002D22E4">
            <w:fldChar w:fldCharType="separate"/>
          </w:r>
          <w:r w:rsidR="00983B76">
            <w:t>[17]</w:t>
          </w:r>
          <w:r w:rsidRPr="002D22E4">
            <w:fldChar w:fldCharType="end"/>
          </w:r>
        </w:sdtContent>
      </w:sdt>
      <w:r w:rsidRPr="002D22E4">
        <w:t>, имеет тот же смысл, что и термин «триплетный эксиплекс»</w:t>
      </w:r>
      <w:r w:rsidR="003D2F42">
        <w:t xml:space="preserve"> </w:t>
      </w:r>
      <w:sdt>
        <w:sdtPr>
          <w:alias w:val="To edit, see citavi.com/edit"/>
          <w:tag w:val="CitaviPlaceholder#b3c49674-d08d-4eb1-a494-8c5f5ba161ae"/>
          <w:id w:val="273453412"/>
          <w:placeholder>
            <w:docPart w:val="DefaultPlaceholder_-1854013440"/>
          </w:placeholder>
        </w:sdtPr>
        <w:sdtContent>
          <w:r w:rsidR="003D2F4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zZmZiN2UzLTcyODItNGIyMi1iYWIyLWVlMmU0MThiNDZjOC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NjNDk2NzQtZDA4ZC00ZWIxLWE0OTQtOGM1ZjViYTE2MWFlIiwiVGV4dCI6IlsyNF0iLCJXQUlWZXJzaW9uIjoiNi4xNS4yLjAifQ==}</w:instrText>
          </w:r>
          <w:r w:rsidR="003D2F42">
            <w:fldChar w:fldCharType="separate"/>
          </w:r>
          <w:r w:rsidR="00983B76">
            <w:t>[24]</w:t>
          </w:r>
          <w:r w:rsidR="003D2F42">
            <w:fldChar w:fldCharType="end"/>
          </w:r>
        </w:sdtContent>
      </w:sdt>
      <w:r w:rsidRPr="002D22E4">
        <w:t xml:space="preserve"> - комплекс определенного стехиометрического состава, сформированный</w:t>
      </w:r>
      <w:r w:rsidRPr="00862AA4">
        <w:t xml:space="preserve"> возбужденной молекулой и одной или несколькими молекулами в основном состоянии.</w:t>
      </w:r>
      <w:r>
        <w:t xml:space="preserve"> Перенос водорода происходит как последовательный процесс переноса электрона и протона. </w:t>
      </w:r>
      <w:r w:rsidRPr="003967F0">
        <w:t>Взаимодействие хинонов в триплетных состояниях с вторичными и первичными ароматическими аминами в жидких растворах сопровождается образованием как ио</w:t>
      </w:r>
      <w:r>
        <w:t>н-</w:t>
      </w:r>
      <w:r w:rsidRPr="003967F0">
        <w:t xml:space="preserve">радикалов, так и </w:t>
      </w:r>
      <w:r w:rsidRPr="003967F0">
        <w:lastRenderedPageBreak/>
        <w:t>нейтральных радикалов — вследствие переноса электрона и атома водорода соответственно. Увеличение температуры раствора приводит к увеличению выхода нейтральных радикалов, но суммарный выход радикалов не изменяется</w:t>
      </w:r>
      <w:r>
        <w:t xml:space="preserve"> </w:t>
      </w:r>
      <w:sdt>
        <w:sdtPr>
          <w:alias w:val="To edit, see citavi.com/edit"/>
          <w:tag w:val="CitaviPlaceholder#22a2a8c0-d829-4498-b99a-157719255007"/>
          <w:id w:val="1054739849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zMGEyMWU1LWQwYTYtNGY3YS04YzkwLTUwMzVlMWE2MjJjM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EyVDIzOjU2OjA3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MjJhMmE4YzAtZDgyOS00NDk4LWI5OWEtMTU3NzE5MjU1MDA3IiwiVGV4dCI6IlsyM10iLCJXQUlWZXJzaW9uIjoiNi4xNS4yLjAifQ==}</w:instrText>
          </w:r>
          <w:r>
            <w:fldChar w:fldCharType="separate"/>
          </w:r>
          <w:r w:rsidR="00983B76">
            <w:t>[23]</w:t>
          </w:r>
          <w:r>
            <w:fldChar w:fldCharType="end"/>
          </w:r>
        </w:sdtContent>
      </w:sdt>
      <w:r>
        <w:t xml:space="preserve">. </w:t>
      </w:r>
    </w:p>
    <w:p w14:paraId="545A34F9" w14:textId="4FD01C1C" w:rsidR="005756CC" w:rsidRDefault="00E63F19" w:rsidP="00622FE4">
      <w:pPr>
        <w:pStyle w:val="a3"/>
      </w:pPr>
      <w:r>
        <w:t xml:space="preserve">Величина константы скорости тушения </w:t>
      </w:r>
      <w:r w:rsidRPr="001830AD">
        <w:t>варьируется</w:t>
      </w:r>
      <w:r>
        <w:t xml:space="preserve"> в переделах</w:t>
      </w:r>
      <w:r w:rsidRPr="00290E16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 и зависит</w:t>
      </w:r>
      <w:r w:rsidR="00DA335D">
        <w:t xml:space="preserve"> от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</m:sSub>
      </m:oMath>
      <w:r w:rsidR="00DA335D" w:rsidRPr="00D21DF3">
        <w:t xml:space="preserve">, </w:t>
      </w:r>
      <w:r w:rsidR="00DA335D">
        <w:t xml:space="preserve">которая соответствует разнице энергий ион-радикальной пары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>и</w:t>
      </w:r>
      <w:r w:rsidR="00DA335D" w:rsidRPr="00D21DF3">
        <w:t xml:space="preserve"> </w:t>
      </w:r>
      <w:r w:rsidR="00DA335D">
        <w:t xml:space="preserve">комплекса столкновения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="00DA335D" w:rsidRPr="002D22E4">
        <w:rPr>
          <w:iCs/>
        </w:rPr>
        <w:t>.</w:t>
      </w:r>
      <w:r w:rsidR="00DA335D">
        <w:t xml:space="preserve"> Энергия </w:t>
      </w:r>
      <w:r>
        <w:t>комплекса</w:t>
      </w:r>
      <w:r w:rsidR="00DA335D">
        <w:t xml:space="preserve"> приблизительно равна энергии триплетного фотоакцептора, которую для фотоакцепторов, являющихся производными одного соединения можно считать постоянной. Э</w:t>
      </w:r>
      <w:r w:rsidR="00DA335D" w:rsidRPr="00D21DF3">
        <w:t>нергия промежуточного состояния системы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</w:t>
      </w:r>
      <w:r w:rsidR="00DA335D" w:rsidRPr="00D21DF3">
        <w:t>определяется red/ox свойствами реагентов и может варьироваться в пределах десятков ккал/моль</w:t>
      </w:r>
      <w:r w:rsidR="00DA335D">
        <w:t xml:space="preserve"> </w:t>
      </w:r>
      <w:sdt>
        <w:sdtPr>
          <w:alias w:val="To edit, see citavi.com/edit"/>
          <w:tag w:val="CitaviPlaceholder#a67fe937-24d4-47e6-8e6b-c6d2f09305a3"/>
          <w:id w:val="1140155564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jNWNhZGUzLTZlYjUtNDQ1NC05YjY2LTU0MDM2OGQzNmUyMy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E2N2ZlOTM3LTI0ZDQtNDdlNi04ZTZiLWM2ZDJmMDkzMDVhMyIsIlRleHQiOiJbMjVdIiwiV0FJVmVyc2lvbiI6IjYuMTUuMi4wIn0=}</w:instrText>
          </w:r>
          <w:r w:rsidR="00DA335D">
            <w:fldChar w:fldCharType="separate"/>
          </w:r>
          <w:r w:rsidR="00983B76">
            <w:t>[25]</w:t>
          </w:r>
          <w:r w:rsidR="00DA335D">
            <w:fldChar w:fldCharType="end"/>
          </w:r>
        </w:sdtContent>
      </w:sdt>
      <w:r w:rsidR="00DA335D" w:rsidRPr="00D21DF3">
        <w:t xml:space="preserve">. </w:t>
      </w:r>
      <w:r w:rsidR="00DA335D">
        <w:t xml:space="preserve">Обратный процесс - 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-e</m:t>
            </m:r>
          </m:sub>
        </m:sSub>
      </m:oMath>
      <w:r w:rsidR="00DA335D">
        <w:t xml:space="preserve">, </w:t>
      </w:r>
      <w:r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F4324">
        <w:t xml:space="preserve">Схема </w:t>
      </w:r>
      <w:r w:rsidR="002F4324">
        <w:rPr>
          <w:noProof/>
        </w:rPr>
        <w:t>3</w:t>
      </w:r>
      <w:r w:rsidR="00DA335D">
        <w:fldChar w:fldCharType="end"/>
      </w:r>
      <w:r>
        <w:t>)</w:t>
      </w:r>
      <w:r w:rsidR="00DA335D" w:rsidRPr="00A90BCC">
        <w:t xml:space="preserve"> </w:t>
      </w:r>
      <w:r w:rsidR="00DA335D">
        <w:t>медленнее</w:t>
      </w:r>
      <w:r w:rsidR="00DA335D" w:rsidRPr="00A90BCC">
        <w:t xml:space="preserve"> </w:t>
      </w:r>
      <w:r w:rsidR="00DA335D">
        <w:t>в</w:t>
      </w:r>
      <w:r w:rsidR="00DA335D" w:rsidRPr="00A90BCC">
        <w:t xml:space="preserve"> 10 -100 </w:t>
      </w:r>
      <w:r w:rsidR="00DA335D">
        <w:t>раз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 w:rsidRPr="009920C7">
        <w:t xml:space="preserve"> </w:t>
      </w:r>
      <w:r w:rsidR="00DA335D">
        <w:t xml:space="preserve">(для системы </w:t>
      </w:r>
      <w:r w:rsidR="00DA335D" w:rsidRPr="00106DFE">
        <w:t>бензофенон – ДМА</w:t>
      </w:r>
      <w:r w:rsidR="00DA335D">
        <w:t xml:space="preserve"> в </w:t>
      </w:r>
      <w:r w:rsidR="00DA335D" w:rsidRPr="00106DFE">
        <w:t>ацетонитрил</w:t>
      </w:r>
      <w:r w:rsidR="00DA335D">
        <w:t xml:space="preserve">) </w:t>
      </w:r>
      <w:sdt>
        <w:sdtPr>
          <w:alias w:val="To edit, see citavi.com/edit"/>
          <w:tag w:val="CitaviPlaceholder#6412eaf1-8118-4406-a7b4-6deadc043641"/>
          <w:id w:val="148262567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MxXSJ9XX0sIlRhZyI6IkNpdGF2aVBsYWNlaG9sZGVyIzY0MTJlYWYxLTgxMTgtNDQwNi1hN2I0LTZkZWFkYzA0MzY0MSIsIlRleHQiOiJbMzFdIiwiV0FJVmVyc2lvbiI6IjYuMTUuMi4wIn0=}</w:instrText>
          </w:r>
          <w:r w:rsidR="00DA335D">
            <w:fldChar w:fldCharType="separate"/>
          </w:r>
          <w:r w:rsidR="00983B76">
            <w:t>[31]</w:t>
          </w:r>
          <w:r w:rsidR="00DA335D">
            <w:fldChar w:fldCharType="end"/>
          </w:r>
        </w:sdtContent>
      </w:sdt>
      <w:r w:rsidR="00DA335D" w:rsidRPr="00A90BCC">
        <w:t>.</w:t>
      </w:r>
      <w:r w:rsidR="00DA335D">
        <w:t xml:space="preserve"> </w:t>
      </w:r>
      <w:r w:rsidR="00DA335D" w:rsidRPr="009D32C9">
        <w:t xml:space="preserve">Перенос электрона между молекулами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  <m:r>
          <m:rPr>
            <m:sty m:val="p"/>
          </m:rPr>
          <w:rPr>
            <w:rFonts w:ascii="Cambria Math" w:hAnsi="Cambria Math"/>
          </w:rPr>
          <m:t xml:space="preserve"> и DH</m:t>
        </m:r>
      </m:oMath>
      <w:r w:rsidR="00DA335D" w:rsidRPr="009D32C9">
        <w:t xml:space="preserve"> </w:t>
      </w:r>
      <w:r w:rsidR="00DA335D">
        <w:t xml:space="preserve">в комплексе столкновения </w:t>
      </w:r>
      <w:r w:rsidR="00DA335D" w:rsidRPr="009D32C9">
        <w:t>приводит к образованию сольватированной контактной ион-радикальной пары, состоящей из анион–радикала бензофенона и катион–радикала N,N-диметиланилина</w:t>
      </w:r>
      <w:r w:rsidR="00DA335D" w:rsidRPr="00A13C58">
        <w:t xml:space="preserve"> -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 w:rsidRPr="0079066E">
        <w:t xml:space="preserve">, </w:t>
      </w:r>
      <w:r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F4324">
        <w:t xml:space="preserve">Схема </w:t>
      </w:r>
      <w:r w:rsidR="002F4324">
        <w:rPr>
          <w:noProof/>
        </w:rPr>
        <w:t>3</w:t>
      </w:r>
      <w:r w:rsidR="00DA335D">
        <w:fldChar w:fldCharType="end"/>
      </w:r>
      <w:r>
        <w:t>)</w:t>
      </w:r>
      <w:r w:rsidR="00DA335D">
        <w:t xml:space="preserve">. </w:t>
      </w:r>
      <w:r w:rsidR="00DA335D" w:rsidRPr="0079066E">
        <w:t xml:space="preserve">Контактные ион-радикальные пары </w:t>
      </w:r>
      <w:r>
        <w:t xml:space="preserve">имеют время жизни </w:t>
      </w:r>
      <w:r w:rsidRPr="00D55043">
        <w:t xml:space="preserve">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m:rPr>
            <m:sty m:val="bi"/>
          </m:rPr>
          <w:rPr>
            <w:rFonts w:ascii="Cambria Math" w:hAnsi="Cambria Math"/>
          </w:rPr>
          <m:t>с</m:t>
        </m:r>
      </m:oMath>
      <w:r>
        <w:t xml:space="preserve">, оно </w:t>
      </w:r>
      <w:r w:rsidR="00DA335D" w:rsidRPr="0079066E">
        <w:t>зависит от типа карбонил</w:t>
      </w:r>
      <w:r w:rsidR="00DA335D">
        <w:t>ь</w:t>
      </w:r>
      <w:r w:rsidR="00DA335D" w:rsidRPr="0079066E">
        <w:t>ного соединения.</w:t>
      </w:r>
      <w:r w:rsidR="00DA335D">
        <w:t xml:space="preserve"> Гибель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идет по 2 направлениям </w:t>
      </w:r>
      <w:sdt>
        <w:sdtPr>
          <w:alias w:val="To edit, see citavi.com/edit"/>
          <w:tag w:val="CitaviPlaceholder#2d22533e-2948-45c5-b27a-ce0de1101c91"/>
          <w:id w:val="844760294"/>
          <w:placeholder>
            <w:docPart w:val="7B5575C129844CB49C34F6F0D10AC7FC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xZmZjOWY1LTAzOGItNGQ4My1hOTZlLTZhYTQ4NWI3NGNiM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mQyMjUzM2UtMjk0OC00NWM1LWIyN2EtY2UwZGUxMTAxYzkx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 xml:space="preserve"> (см.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F4324">
        <w:t xml:space="preserve">Схема </w:t>
      </w:r>
      <w:r w:rsidR="002F4324">
        <w:rPr>
          <w:noProof/>
        </w:rPr>
        <w:t>3</w:t>
      </w:r>
      <w:r w:rsidR="00DA335D">
        <w:fldChar w:fldCharType="end"/>
      </w:r>
      <w:r w:rsidR="00DA335D">
        <w:t>).</w:t>
      </w:r>
      <w:r w:rsidR="00DA335D" w:rsidRPr="00CC1A8C">
        <w:t xml:space="preserve"> </w:t>
      </w:r>
      <w:r w:rsidR="00DA335D">
        <w:t>О</w:t>
      </w:r>
      <w:r w:rsidR="00DA335D" w:rsidRPr="003D2050">
        <w:t>д</w:t>
      </w:r>
      <w:r w:rsidR="00DA335D">
        <w:t>но</w:t>
      </w:r>
      <w:r w:rsidR="00DA335D" w:rsidRPr="003D2050">
        <w:t xml:space="preserve"> связан</w:t>
      </w:r>
      <w:r w:rsidR="00DA335D">
        <w:t>о</w:t>
      </w:r>
      <w:r w:rsidR="00DA335D" w:rsidRPr="003D2050">
        <w:t xml:space="preserve"> с передачей протона и образованием пары радикалов </w:t>
      </w:r>
      <w:r w:rsidR="00DA335D">
        <w:t xml:space="preserve">с </w:t>
      </w:r>
      <w:r w:rsidR="00DA335D" w:rsidRPr="003D2050">
        <w:t>констант</w:t>
      </w:r>
      <w:r w:rsidR="00DA335D">
        <w:t>ой</w:t>
      </w:r>
      <w:r w:rsidR="00DA335D" w:rsidRPr="003D2050">
        <w:t xml:space="preserve"> скорости</w:t>
      </w:r>
      <w:r w:rsidR="00D55043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55043">
        <w:t>:</w:t>
      </w:r>
      <w:r w:rsidR="00DA335D" w:rsidRPr="003D20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~12*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A335D" w:rsidRPr="00D55043">
        <w:t xml:space="preserve"> (для системы бензофенон – ДМА в циклогексане) </w:t>
      </w:r>
      <w:sdt>
        <w:sdtPr>
          <w:alias w:val="To edit, see citavi.com/edit"/>
          <w:tag w:val="CitaviPlaceholder#0df234d6-eaad-4340-8699-ae5daa6a307d"/>
          <w:id w:val="577172091"/>
          <w:placeholder>
            <w:docPart w:val="11D388A1384D4EB4851D313A86B244AD"/>
          </w:placeholder>
        </w:sdtPr>
        <w:sdtContent>
          <w:r w:rsidR="00DA335D" w:rsidRPr="00D55043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5YTA5MDdiLTRiYzQtNDM4ZC05MDRmLTA0YWNlZDg4M2E0Z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xMlQyMzo1NjowNy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BkZjIzNGQ2LWVhYWQtNDM0MC04Njk5LWFlNWRhYTZhMzA3ZCIsIlRleHQiOiJbMzJdIiwiV0FJVmVyc2lvbiI6IjYuMTUuMi4wIn0=}</w:instrText>
          </w:r>
          <w:r w:rsidR="00DA335D" w:rsidRPr="00D55043">
            <w:fldChar w:fldCharType="separate"/>
          </w:r>
          <w:r w:rsidR="00983B76">
            <w:t>[32]</w:t>
          </w:r>
          <w:r w:rsidR="00DA335D" w:rsidRPr="00D55043">
            <w:fldChar w:fldCharType="end"/>
          </w:r>
        </w:sdtContent>
      </w:sdt>
      <w:r w:rsidR="00DA335D" w:rsidRPr="00D55043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~5.4*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A335D" w:rsidRPr="00D55043">
        <w:t>(для па</w:t>
      </w:r>
      <w:r w:rsidR="00DA335D">
        <w:t xml:space="preserve">ры </w:t>
      </w:r>
      <w:r w:rsidR="00DA335D" w:rsidRPr="003908B4">
        <w:t xml:space="preserve">пирролохинолинхинон –бензиловый спирт </w:t>
      </w:r>
      <w:r w:rsidR="00DA335D">
        <w:t>в</w:t>
      </w:r>
      <w:r w:rsidR="00DA335D" w:rsidRPr="003908B4">
        <w:t xml:space="preserve"> </w:t>
      </w:r>
      <w:r w:rsidR="00DA335D" w:rsidRPr="00B7473F">
        <w:t>ацетонитрил</w:t>
      </w:r>
      <w:r w:rsidR="00DA335D">
        <w:t xml:space="preserve">е) </w:t>
      </w:r>
      <w:sdt>
        <w:sdtPr>
          <w:alias w:val="To edit, see citavi.com/edit"/>
          <w:tag w:val="CitaviPlaceholder#0aaf94c7-af55-4ff4-9cff-ebcff5c506b1"/>
          <w:id w:val="983511641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xN2IwZWIzLTlkZmYtNDJhMi1iNWQ3LTY2NjE0NjYzZmRhZS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EyVDIzOjU2OjA3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FhZjk0YzctYWY1NS00ZmY0LTljZmYtZWJjZmY1YzUwNmIxIiwiVGV4dCI6IlsyOF0iLCJXQUlWZXJzaW9uIjoiNi4xNS4yLjAifQ==}</w:instrText>
          </w:r>
          <w:r w:rsidR="00DA335D">
            <w:fldChar w:fldCharType="separate"/>
          </w:r>
          <w:r w:rsidR="00983B76">
            <w:t>[28]</w:t>
          </w:r>
          <w:r w:rsidR="00DA335D">
            <w:fldChar w:fldCharType="end"/>
          </w:r>
        </w:sdtContent>
      </w:sdt>
      <w:r w:rsidR="00DA335D" w:rsidRPr="000B638D">
        <w:t>.</w:t>
      </w:r>
      <w:r w:rsidR="00DA335D">
        <w:t xml:space="preserve"> </w:t>
      </w:r>
      <w:r w:rsidR="00DA335D" w:rsidRPr="000B638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DA335D">
        <w:t xml:space="preserve"> сильно зависит </w:t>
      </w:r>
      <w:r w:rsidR="00DA335D" w:rsidRPr="008153C5">
        <w:t>от</w:t>
      </w:r>
      <w:r w:rsidR="00DA335D">
        <w:t xml:space="preserve"> строения и химических свойств реагирующих веществ: введение электронодонорных заместителей в молекулу фотоакцептора или электроноакцепторных в молекулу донора водорода должно приводить к </w:t>
      </w:r>
      <w:r w:rsidR="00DA335D">
        <w:lastRenderedPageBreak/>
        <w:t>уменьшению кислотности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и основности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</w:t>
      </w:r>
      <w:r w:rsidR="005756CC">
        <w:t>и</w:t>
      </w:r>
      <w:r w:rsidR="00DA335D">
        <w:t xml:space="preserve">, соответственно, смещать равновесие в сторону </w:t>
      </w:r>
      <m:oMath>
        <m:r>
          <w:rPr>
            <w:rFonts w:ascii="Cambria Math" w:hAnsi="Cambria Math"/>
          </w:rPr>
          <m:t> </m:t>
        </m:r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</m:e>
            </m:d>
          </m:e>
        </m:sPre>
      </m:oMath>
      <w:r w:rsidR="00DA335D">
        <w:t xml:space="preserve">, увеличивая константу скорости переноса протона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 w:rsidRPr="00EF5950">
        <w:t xml:space="preserve"> </w:t>
      </w:r>
      <w:sdt>
        <w:sdtPr>
          <w:alias w:val="To edit, see citavi.com/edit"/>
          <w:tag w:val="CitaviPlaceholder#7acf7f3d-a41d-47d9-bd06-bf6333f78ced"/>
          <w:id w:val="224719323"/>
          <w:placeholder>
            <w:docPart w:val="A179B492900E41CCB027273B07FAC587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MTU3OGRiLWQ5NjMtNGIwNC1hNzMxLTQxOWYyNTNiMDBjMS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xMlQyMzo1NjowNy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2FjZjdmM2QtYTQxZC00N2Q5LWJkMDYtYmY2MzMzZjc4Y2Vk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>. На</w:t>
      </w:r>
      <w:r w:rsidR="00C64601">
        <w:t xml:space="preserve"> графике (см. </w:t>
      </w:r>
      <w:r w:rsidR="00DA335D">
        <w:fldChar w:fldCharType="begin"/>
      </w:r>
      <w:r w:rsidR="00DA335D">
        <w:instrText xml:space="preserve"> REF _Ref134790694 \h </w:instrText>
      </w:r>
      <w:r w:rsidR="00DA335D">
        <w:fldChar w:fldCharType="separate"/>
      </w:r>
      <w:r w:rsidR="002F4324">
        <w:t xml:space="preserve">Рисунок </w:t>
      </w:r>
      <w:r w:rsidR="002F4324">
        <w:rPr>
          <w:noProof/>
        </w:rPr>
        <w:t>1</w:t>
      </w:r>
      <w:r w:rsidR="00DA335D">
        <w:fldChar w:fldCharType="end"/>
      </w:r>
      <w:r w:rsidR="00C64601">
        <w:t>)</w:t>
      </w:r>
      <w:r w:rsidR="00DA335D">
        <w:t xml:space="preserve"> представлен разброс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в зависимости от</w:t>
      </w:r>
      <w:r w:rsidR="00DA335D" w:rsidRPr="00814C1C">
        <w:t xml:space="preserve"> свободной энергии переноса протона</w:t>
      </w:r>
      <w:r w:rsidR="00DA335D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</m:sSub>
      </m:oMath>
      <w:r w:rsidR="00DA335D">
        <w:t xml:space="preserve"> различных бензофенонов</w:t>
      </w:r>
      <w:r w:rsidR="00C64601">
        <w:t xml:space="preserve">, </w:t>
      </w:r>
      <w:r w:rsidR="00DA335D" w:rsidRPr="00814C1C">
        <w:t>кривые построены по экспериментальным результатам, приведенным в</w:t>
      </w:r>
      <w:r w:rsidR="00C64601">
        <w:t xml:space="preserve"> работе</w:t>
      </w:r>
      <w:r w:rsidR="00DA335D">
        <w:t xml:space="preserve"> </w:t>
      </w:r>
      <w:sdt>
        <w:sdtPr>
          <w:alias w:val="To edit, see citavi.com/edit"/>
          <w:tag w:val="CitaviPlaceholder#9f2b6f21-7421-4782-8bf6-582519aaa138"/>
          <w:id w:val="1646939742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mExMWUzLTRmMTQtNDhmNy05MjMyLWE0M2JkYjEyNjg2M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xMlQyMzo1NjowNy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lmMmI2ZjIxLTc0MjEtNDc4Mi04YmY2LTU4MjUxOWFhYTEzOCIsIlRleHQiOiJbMzJdIiwiV0FJVmVyc2lvbiI6IjYuMTUuMi4wIn0=}</w:instrText>
          </w:r>
          <w:r w:rsidR="00DA335D">
            <w:fldChar w:fldCharType="separate"/>
          </w:r>
          <w:r w:rsidR="00983B76">
            <w:t>[32]</w:t>
          </w:r>
          <w:r w:rsidR="00DA335D">
            <w:fldChar w:fldCharType="end"/>
          </w:r>
        </w:sdtContent>
      </w:sdt>
      <w:r w:rsidR="00DA335D">
        <w:t>.</w:t>
      </w:r>
    </w:p>
    <w:p w14:paraId="3A7C24CE" w14:textId="5CD79FFE" w:rsidR="00422E70" w:rsidRDefault="00422E70" w:rsidP="00622FE4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BC43D" wp14:editId="46A3623B">
                <wp:simplePos x="0" y="0"/>
                <wp:positionH relativeFrom="column">
                  <wp:posOffset>1670685</wp:posOffset>
                </wp:positionH>
                <wp:positionV relativeFrom="paragraph">
                  <wp:posOffset>324485</wp:posOffset>
                </wp:positionV>
                <wp:extent cx="1079803" cy="390102"/>
                <wp:effectExtent l="0" t="0" r="6350" b="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803" cy="3901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EF05C" w14:textId="4CD3BD44" w:rsidR="003F2C8A" w:rsidRPr="005756CC" w:rsidRDefault="003F2C8A" w:rsidP="005756CC">
                            <w:pPr>
                              <w:ind w:left="-284" w:hanging="284"/>
                              <w:jc w:val="center"/>
                              <w:rPr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с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BC43D" id="Прямоугольник 21" o:spid="_x0000_s1031" style="position:absolute;left:0;text-align:left;margin-left:131.55pt;margin-top:25.55pt;width:85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" fillcolor="white [3201]" stroked="f" strokeweight="1pt">
                <v:textbox>
                  <w:txbxContent>
                    <w:p w14:paraId="42DEF05C" w14:textId="4CD3BD44" w:rsidR="003F2C8A" w:rsidRPr="005756CC" w:rsidRDefault="003F2C8A" w:rsidP="005756CC">
                      <w:pPr>
                        <w:ind w:left="-284" w:hanging="284"/>
                        <w:jc w:val="center"/>
                        <w:rPr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+</m:t>
                                  </m:r>
                                </m:sup>
                              </m:sSup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10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-9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с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 w14:paraId="2A751B53" w14:textId="7843D1E1" w:rsidR="00DA335D" w:rsidRDefault="00DA335D" w:rsidP="00DA335D">
      <w:pPr>
        <w:pStyle w:val="af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50FD5" wp14:editId="4B8E0D77">
                <wp:simplePos x="0" y="0"/>
                <wp:positionH relativeFrom="column">
                  <wp:posOffset>2201720</wp:posOffset>
                </wp:positionH>
                <wp:positionV relativeFrom="paragraph">
                  <wp:posOffset>43903</wp:posOffset>
                </wp:positionV>
                <wp:extent cx="49924" cy="0"/>
                <wp:effectExtent l="0" t="19050" r="26670" b="1905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2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44F9345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35pt,3.45pt" to="177.3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" strokecolor="black [3213]" strokeweight="2.25pt">
                <v:stroke joinstyle="miter"/>
              </v:line>
            </w:pict>
          </mc:Fallback>
        </mc:AlternateContent>
      </w:r>
      <w:r w:rsidR="00422E70">
        <w:rPr>
          <w:noProof/>
        </w:rPr>
        <w:drawing>
          <wp:inline distT="0" distB="0" distL="0" distR="0" wp14:anchorId="02EB2E83" wp14:editId="109E7CD4">
            <wp:extent cx="3085017" cy="3344540"/>
            <wp:effectExtent l="0" t="0" r="127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085017" cy="33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B41" w14:textId="7F37468A" w:rsidR="00422E70" w:rsidRPr="00814C1C" w:rsidRDefault="00422E70" w:rsidP="001771C7">
      <w:pPr>
        <w:pStyle w:val="af2"/>
      </w:pPr>
      <w:bookmarkStart w:id="42" w:name="_Ref1347906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1</w:t>
      </w:r>
      <w:r>
        <w:rPr>
          <w:noProof/>
        </w:rPr>
        <w:fldChar w:fldCharType="end"/>
      </w:r>
      <w:bookmarkEnd w:id="42"/>
      <w:r>
        <w:t xml:space="preserve"> -</w:t>
      </w:r>
      <w:r w:rsidRPr="00814C1C">
        <w:t xml:space="preserve"> </w:t>
      </w:r>
      <w:r w:rsidRPr="00E55438">
        <w:t xml:space="preserve">Зависимость константы скорости переноса протона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b>
        </m:sSub>
      </m:oMath>
      <w:r w:rsidRPr="00E55438">
        <w:t xml:space="preserve"> в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•+</m:t>
                        </m:r>
                      </m:sup>
                    </m:sSup>
                  </m:e>
                </m:d>
              </m:e>
            </m:sPre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E55438">
        <w:t>, образующейся при тушении триплет</w:t>
      </w:r>
      <w:r>
        <w:t>ных</w:t>
      </w:r>
      <w:r w:rsidRPr="00E55438">
        <w:t xml:space="preserve"> бензофенонов молекулой DMA от свободной энергии переноса протона DMA</w:t>
      </w:r>
      <w:r>
        <w:t xml:space="preserve">: </w:t>
      </w:r>
      <w:r w:rsidRPr="00E55438">
        <w:t>1) циклогексан</w:t>
      </w:r>
      <w:r>
        <w:t>,</w:t>
      </w:r>
      <w:r w:rsidRPr="00E55438">
        <w:t xml:space="preserve"> 2) бензол</w:t>
      </w:r>
      <w:r>
        <w:t>,</w:t>
      </w:r>
      <w:r w:rsidRPr="00E55438">
        <w:t xml:space="preserve"> 3) Д</w:t>
      </w:r>
      <w:r w:rsidRPr="00814C1C">
        <w:t>МФА</w:t>
      </w:r>
    </w:p>
    <w:p w14:paraId="131601B6" w14:textId="77777777" w:rsidR="00622FE4" w:rsidRPr="00622FE4" w:rsidRDefault="00622FE4" w:rsidP="00622FE4">
      <w:pPr>
        <w:pStyle w:val="a3"/>
        <w:rPr>
          <w:lang w:eastAsia="en-US"/>
        </w:rPr>
      </w:pPr>
    </w:p>
    <w:p w14:paraId="53693E62" w14:textId="62B66D5B" w:rsidR="004E010E" w:rsidRDefault="00DA335D" w:rsidP="001830AD">
      <w:pPr>
        <w:pStyle w:val="a3"/>
        <w:rPr>
          <w:rStyle w:val="a9"/>
        </w:rPr>
      </w:pPr>
      <w:r w:rsidRPr="008153C5">
        <w:t>Друго</w:t>
      </w:r>
      <w:r>
        <w:t>е направление -</w:t>
      </w:r>
      <w:r w:rsidRPr="003D2050">
        <w:t xml:space="preserve"> выход ион-радикалов из клетки и формирование сольватно-</w:t>
      </w:r>
      <w:r>
        <w:t>раз</w:t>
      </w:r>
      <w:r w:rsidRPr="003D2050">
        <w:t xml:space="preserve">деленной </w:t>
      </w:r>
      <w:r>
        <w:t xml:space="preserve">пары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E55438">
        <w:rPr>
          <w:iCs/>
        </w:rPr>
        <w:t>,</w:t>
      </w:r>
      <w:r w:rsidRPr="003D2050">
        <w:t xml:space="preserve"> где передача протона становится невыполнимой из-за увеличения расстояния между молекулами реагентов</w:t>
      </w:r>
      <w:r>
        <w:t>.</w:t>
      </w:r>
      <w:r w:rsidRPr="00C977F5">
        <w:t xml:space="preserve"> В </w:t>
      </w:r>
      <w:r w:rsidRPr="00C977F5">
        <w:lastRenderedPageBreak/>
        <w:t xml:space="preserve">неполярных растворителях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C977F5">
        <w:t xml:space="preserve"> находится в «клетке» растворителя, что способствует быстрому протеканию реакции переноса протона. В полярных растворителях радикал-ионы сольватированы молекулами растворителя, образуя сольватно-разделенную ион-радикальную пару</w:t>
      </w:r>
      <w:r w:rsidRPr="00914C22">
        <w:t xml:space="preserve">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512293">
        <w:rPr>
          <w:iCs/>
        </w:rPr>
        <w:t>.</w:t>
      </w:r>
      <w:r w:rsidRPr="00914C22">
        <w:t xml:space="preserve"> </w:t>
      </w:r>
      <w:r>
        <w:t>К</w:t>
      </w:r>
      <w:r w:rsidRPr="003D2050">
        <w:t>онстант</w:t>
      </w:r>
      <w:r>
        <w:t>а</w:t>
      </w:r>
      <w:r w:rsidRPr="003D2050">
        <w:t xml:space="preserve"> скорости</w:t>
      </w:r>
      <w:r w:rsidR="00512293">
        <w:t xml:space="preserve"> диссоциации комплекса</w:t>
      </w:r>
      <w:r>
        <w:t xml:space="preserve"> процесса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E49F6" w:rsidRPr="00FE49F6">
        <w:t>, например</w:t>
      </w:r>
      <w:r w:rsidR="00FE49F6">
        <w:rPr>
          <w:b/>
          <w:bCs/>
        </w:rPr>
        <w:t xml:space="preserve">: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  <m:r>
          <w:rPr>
            <w:rFonts w:ascii="Cambria Math" w:hAnsi="Cambria Math"/>
          </w:rPr>
          <m:t xml:space="preserve"> &lt; 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(ТГФ, этилацетат, 1,2-дихлорэтан)</w:t>
      </w:r>
      <w:sdt>
        <w:sdtPr>
          <w:alias w:val="To edit, see citavi.com/edit"/>
          <w:tag w:val="CitaviPlaceholder#ac8b208c-e91a-4ce5-9a46-1465cc907034"/>
          <w:id w:val="-1731758107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hMmJlYTQxLWYzZGMtNDM5ZC04MTBjLTdkY2ZmNWNjOWRkZi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EyVDIzOjU2OjA3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YWM4YjIwOGMtZTkxYS00Y2U1LTlhNDYtMTQ2NWNjOTA3MDM0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Pr="00D5504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 xml:space="preserve">diff </m:t>
            </m:r>
          </m:sub>
        </m:sSub>
        <m:r>
          <w:rPr>
            <w:rFonts w:ascii="Cambria Math" w:hAnsi="Cambria Math"/>
          </w:rPr>
          <m:t>~ 5.0*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(для системы бензофенон – ДМА в циклогексане) </w:t>
      </w:r>
      <w:sdt>
        <w:sdtPr>
          <w:alias w:val="To edit, see citavi.com/edit"/>
          <w:tag w:val="CitaviPlaceholder#8bc75baa-acf7-4ca5-a009-36c43366be88"/>
          <w:id w:val="-795985814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YTdmYmJlLTEyNDUtNDA0Zi04ZmNhLTNiMDc0YTBiNmI3OC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EyVDIzOjU2OjA3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OGJjNzViYWEtYWNmNy00Y2E1LWEwMDktMzZjNDMzNjZiZTg4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Pr="00D5504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</m:t>
            </m:r>
            <m:r>
              <w:rPr>
                <w:rFonts w:ascii="Cambria Math" w:hAnsi="Cambria Math"/>
                <w:lang w:val="en-US"/>
              </w:rPr>
              <m:t>f</m:t>
            </m:r>
          </m:sub>
        </m:sSub>
        <m:r>
          <w:rPr>
            <w:rFonts w:ascii="Cambria Math" w:hAnsi="Cambria Math"/>
          </w:rPr>
          <m:t>~1.4*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(для системы бензофено</w:t>
      </w:r>
      <w:r w:rsidRPr="00C312D0">
        <w:t xml:space="preserve">н </w:t>
      </w:r>
      <w:r>
        <w:t>–</w:t>
      </w:r>
      <w:r w:rsidRPr="00C312D0">
        <w:t xml:space="preserve"> ДМА</w:t>
      </w:r>
      <w:r>
        <w:t xml:space="preserve"> в</w:t>
      </w:r>
      <w:r w:rsidRPr="00D97029">
        <w:t xml:space="preserve"> </w:t>
      </w:r>
      <w:r>
        <w:t xml:space="preserve"> </w:t>
      </w:r>
      <w:r w:rsidRPr="00D97029">
        <w:t>ацетонитрил</w:t>
      </w:r>
      <w:r>
        <w:t>е</w:t>
      </w:r>
      <w:r w:rsidRPr="00D97029">
        <w:t>)</w:t>
      </w:r>
      <w:r>
        <w:t xml:space="preserve"> </w:t>
      </w:r>
      <w:sdt>
        <w:sdtPr>
          <w:alias w:val="To edit, see citavi.com/edit"/>
          <w:tag w:val="CitaviPlaceholder#427886ad-9844-4f6d-912c-d6d26a763b79"/>
          <w:id w:val="311063125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1NzJiZmYzLWQ1NjEtNGUzYS1hNTZmLTE0NThjMDU5NjhjZi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EyVDIzOjU2OjA3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I3ODg2YWQtOTg0NC00ZjZkLTkxMmMtZDZkMjZhNzYzYjc5IiwiVGV4dCI6IlsyOF0iLCJXQUlWZXJzaW9uIjoiNi4xNS4yLjAifQ==}</w:instrText>
          </w:r>
          <w:r>
            <w:fldChar w:fldCharType="separate"/>
          </w:r>
          <w:r w:rsidR="00983B76">
            <w:t>[28]</w:t>
          </w:r>
          <w:r>
            <w:fldChar w:fldCharType="end"/>
          </w:r>
        </w:sdtContent>
      </w:sdt>
      <w:r w:rsidR="009C34C5">
        <w:t xml:space="preserve">. </w:t>
      </w:r>
      <w:r w:rsidRPr="009920C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9920C7">
        <w:t xml:space="preserve"> возрастает на порядок при переходе от циклогексана с меньшей полярностью к ацетонитрилу с большей полярностью. В целом скорость фотовосстановления уменьшается с ростом полярности среды.</w:t>
      </w:r>
      <w:r>
        <w:t xml:space="preserve"> Поэтому в зависимости от того, к</w:t>
      </w:r>
      <w:r w:rsidRPr="00EF1CA2">
        <w:t>акие реагенты и растворитель используются,</w:t>
      </w:r>
      <w:r>
        <w:t xml:space="preserve"> изменяется</w:t>
      </w:r>
      <w:r w:rsidRPr="00EF1CA2">
        <w:t xml:space="preserve"> величин</w:t>
      </w:r>
      <w:r>
        <w:t>а</w:t>
      </w:r>
      <w:r w:rsidRPr="00EF1CA2">
        <w:t xml:space="preserve"> константы скорости переноса электрона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Pr="00EF1CA2">
        <w:t xml:space="preserve">, а также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5756CC" w:rsidRPr="005756CC">
        <w:t xml:space="preserve"> </w:t>
      </w:r>
      <w:r w:rsidR="005756CC">
        <w:t>и</w:t>
      </w:r>
      <w:r w:rsidRPr="00EF1C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EF1CA2">
        <w:t xml:space="preserve"> </w:t>
      </w:r>
      <w:r w:rsidRPr="00FE2145">
        <w:t>, что влияет на эффективность процесса фотовосстановления</w:t>
      </w:r>
      <w:r w:rsidRPr="00EF1CA2">
        <w:t>.</w:t>
      </w:r>
      <w:r w:rsidRPr="000C5EC1">
        <w:t xml:space="preserve"> </w:t>
      </w:r>
      <w:r>
        <w:t>Таким образом, к</w:t>
      </w:r>
      <w:r w:rsidRPr="000C5EC1">
        <w:t xml:space="preserve">онстанта скорости фотовосстановления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0C5EC1">
        <w:t xml:space="preserve"> является комбинацией констант скорости различных этапов реакции: прямого и обратного переноса электрона, переноса протона и диффузии ион-радикалов</w:t>
      </w:r>
      <w:r>
        <w:t xml:space="preserve">. </w:t>
      </w:r>
      <w:r w:rsidR="004E010E" w:rsidRPr="007E6D93">
        <w:rPr>
          <w:rStyle w:val="a9"/>
        </w:rPr>
        <w:t xml:space="preserve">В литературе </w:t>
      </w:r>
      <w:sdt>
        <w:sdtPr>
          <w:rPr>
            <w:rStyle w:val="a9"/>
          </w:rPr>
          <w:alias w:val="To edit, see citavi.com/edit"/>
          <w:tag w:val="CitaviPlaceholder#519f3a95-8897-48ee-baba-229c056313ba"/>
          <w:id w:val="-704258368"/>
          <w:placeholder>
            <w:docPart w:val="5B5E81006B0B45EC94BDD68B8E871DFF"/>
          </w:placeholder>
        </w:sdtPr>
        <w:sdtContent>
          <w:r w:rsidR="004E010E" w:rsidRPr="007E6D93">
            <w:rPr>
              <w:rStyle w:val="a9"/>
            </w:rPr>
            <w:fldChar w:fldCharType="begin"/>
          </w:r>
          <w:r w:rsidR="000D08D2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kMWI2M2Q5LWY2ZGQtNDdhZC1iNGYxLTNiMTU4ODc2ZjI0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NTE5ZjNhOTUtODg5Ny00OGVlLWJhYmEtMjI5YzA1NjMxM2JhIiwiVGV4dCI6IlsyMF0iLCJXQUlWZXJzaW9uIjoiNi4xNS4yLjAifQ==}</w:instrText>
          </w:r>
          <w:r w:rsidR="004E010E" w:rsidRPr="007E6D93">
            <w:rPr>
              <w:rStyle w:val="a9"/>
            </w:rPr>
            <w:fldChar w:fldCharType="separate"/>
          </w:r>
          <w:r w:rsidR="00983B76">
            <w:rPr>
              <w:rStyle w:val="a9"/>
            </w:rPr>
            <w:t>[20]</w:t>
          </w:r>
          <w:r w:rsidR="004E010E" w:rsidRPr="007E6D93">
            <w:rPr>
              <w:rStyle w:val="a9"/>
            </w:rPr>
            <w:fldChar w:fldCharType="end"/>
          </w:r>
        </w:sdtContent>
      </w:sdt>
      <w:r w:rsidR="004E010E" w:rsidRPr="007E6D93">
        <w:rPr>
          <w:rStyle w:val="a9"/>
        </w:rPr>
        <w:t xml:space="preserve"> представлены константы тушения хинонов различными донорами H и константы гибели хинонов в триплетном состоянии на разных донорах электрона. </w:t>
      </w:r>
    </w:p>
    <w:p w14:paraId="179BCE6E" w14:textId="0AE45A91" w:rsidR="007E6D93" w:rsidRDefault="00D365B1" w:rsidP="004B00CB">
      <w:pPr>
        <w:pStyle w:val="1"/>
      </w:pPr>
      <w:r w:rsidRPr="005F458C">
        <w:t>Реакции с аминами</w:t>
      </w:r>
    </w:p>
    <w:p w14:paraId="47244164" w14:textId="10749E65" w:rsidR="00D365B1" w:rsidRDefault="00A111DD" w:rsidP="001830AD">
      <w:pPr>
        <w:pStyle w:val="a3"/>
      </w:pPr>
      <w:r>
        <w:t xml:space="preserve">При рассмотрении конкретных реакций тушения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 , происходящих при радикальной фотополимеризации стоит акцентировать внимание на процессе </w:t>
      </w:r>
      <w:r w:rsidR="00200CB7">
        <w:t>восстановления</w:t>
      </w:r>
      <w:r>
        <w:t xml:space="preserve"> хинонов аминами.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200CB7">
        <w:t xml:space="preserve">В результате этой реакции образуются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>ые</w:t>
      </w:r>
      <w:r w:rsidR="00200CB7" w:rsidRPr="007E6D93">
        <w:rPr>
          <w:rStyle w:val="a9"/>
        </w:rPr>
        <w:t xml:space="preserve"> радикал</w:t>
      </w:r>
      <w:r w:rsidR="00200CB7">
        <w:rPr>
          <w:rStyle w:val="a9"/>
        </w:rPr>
        <w:t>ы</w:t>
      </w:r>
      <w:r w:rsidR="00200CB7">
        <w:t>, о</w:t>
      </w:r>
      <w:r w:rsidR="007E6D93">
        <w:t xml:space="preserve">т </w:t>
      </w:r>
      <w:r w:rsidR="007E6D93" w:rsidRPr="007E6D93">
        <w:rPr>
          <w:rStyle w:val="a9"/>
        </w:rPr>
        <w:t>концентрации</w:t>
      </w:r>
      <w:r w:rsidR="00200CB7">
        <w:rPr>
          <w:rStyle w:val="a9"/>
        </w:rPr>
        <w:t>, которых</w:t>
      </w:r>
      <w:r w:rsidR="007E6D93" w:rsidRPr="007E6D93">
        <w:rPr>
          <w:rStyle w:val="a9"/>
        </w:rPr>
        <w:t xml:space="preserve"> зависит скорость</w:t>
      </w:r>
      <w:r w:rsidR="007E6D93">
        <w:t xml:space="preserve"> полимеризации на начальных этапах.</w:t>
      </w:r>
      <w:r w:rsidR="00200CB7">
        <w:t xml:space="preserve"> Кроме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 xml:space="preserve">ых </w:t>
      </w:r>
      <w:r w:rsidR="00200CB7">
        <w:rPr>
          <w:rStyle w:val="a9"/>
        </w:rPr>
        <w:lastRenderedPageBreak/>
        <w:t xml:space="preserve">радикалов образуются </w:t>
      </w:r>
      <w:r w:rsidR="00200CB7" w:rsidRPr="00E303DB">
        <w:t>оксифеноксильн</w:t>
      </w:r>
      <w:r w:rsidR="00200CB7">
        <w:t>ые, речь о которых пойдет далее. Обобщенная схема восстановления представлена н</w:t>
      </w:r>
      <w:r w:rsidR="00AF29CC">
        <w:t>иже</w:t>
      </w:r>
      <w:r w:rsidR="00200CB7">
        <w:t xml:space="preserve"> </w:t>
      </w:r>
      <w:r w:rsidR="00AF29CC">
        <w:t>(</w:t>
      </w:r>
      <w:r w:rsidR="00D365B1">
        <w:t xml:space="preserve">см. </w:t>
      </w:r>
      <w:r w:rsidR="00D365B1">
        <w:fldChar w:fldCharType="begin"/>
      </w:r>
      <w:r w:rsidR="00D365B1">
        <w:instrText xml:space="preserve"> REF _Ref135240340 \h </w:instrText>
      </w:r>
      <w:r w:rsidR="00D365B1">
        <w:fldChar w:fldCharType="separate"/>
      </w:r>
      <w:r w:rsidR="002F4324">
        <w:t xml:space="preserve">Схема </w:t>
      </w:r>
      <w:r w:rsidR="002F4324">
        <w:rPr>
          <w:noProof/>
        </w:rPr>
        <w:t>4</w:t>
      </w:r>
      <w:r w:rsidR="00D365B1">
        <w:fldChar w:fldCharType="end"/>
      </w:r>
      <w:r w:rsidR="00AF29CC">
        <w:t>)</w:t>
      </w:r>
      <w:r w:rsidR="00200CB7">
        <w:t>:</w:t>
      </w:r>
    </w:p>
    <w:p w14:paraId="062B67C5" w14:textId="77777777" w:rsidR="001771C7" w:rsidRDefault="001771C7" w:rsidP="001830AD">
      <w:pPr>
        <w:pStyle w:val="a3"/>
      </w:pPr>
    </w:p>
    <w:p w14:paraId="54ED6E12" w14:textId="10B4F52A" w:rsidR="00D365B1" w:rsidRDefault="005034D0" w:rsidP="00D365B1">
      <w:pPr>
        <w:pStyle w:val="af0"/>
      </w:pPr>
      <w:r>
        <w:object w:dxaOrig="8727" w:dyaOrig="1049" w14:anchorId="6DD174CA">
          <v:shape id="_x0000_i1025" type="#_x0000_t75" style="width:470.4pt;height:56pt" o:ole="">
            <v:imagedata r:id="rId13" o:title=""/>
          </v:shape>
          <o:OLEObject Type="Embed" ProgID="ChemDraw.Document.6.0" ShapeID="_x0000_i1025" DrawAspect="Content" ObjectID="_1778422511" r:id="rId14"/>
        </w:object>
      </w:r>
    </w:p>
    <w:p w14:paraId="0142561B" w14:textId="595E2E6C" w:rsidR="002D16A1" w:rsidRDefault="00D365B1" w:rsidP="001771C7">
      <w:pPr>
        <w:pStyle w:val="af2"/>
      </w:pPr>
      <w:bookmarkStart w:id="43" w:name="_Ref135240340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4</w:t>
      </w:r>
      <w:r w:rsidR="004719C4">
        <w:rPr>
          <w:noProof/>
        </w:rPr>
        <w:fldChar w:fldCharType="end"/>
      </w:r>
      <w:bookmarkEnd w:id="43"/>
      <w:r w:rsidR="00622FE4">
        <w:t xml:space="preserve"> -</w:t>
      </w:r>
      <w:r>
        <w:t xml:space="preserve"> Механизм </w:t>
      </w:r>
      <w:r w:rsidR="00FF2C14">
        <w:t xml:space="preserve">тушения триплетного хинона </w:t>
      </w:r>
      <w:r>
        <w:t>аминами</w:t>
      </w:r>
    </w:p>
    <w:p w14:paraId="5CF00968" w14:textId="77777777" w:rsidR="00DC08D5" w:rsidRPr="00DC08D5" w:rsidRDefault="00DC08D5" w:rsidP="00DC08D5">
      <w:pPr>
        <w:rPr>
          <w:lang w:eastAsia="ru-RU"/>
        </w:rPr>
      </w:pPr>
    </w:p>
    <w:p w14:paraId="4090C8DE" w14:textId="4067405B" w:rsidR="0035661D" w:rsidRDefault="003C4B53" w:rsidP="001830AD">
      <w:pPr>
        <w:pStyle w:val="a2"/>
      </w:pPr>
      <w:r>
        <w:t>Т</w:t>
      </w:r>
      <w:r w:rsidR="00E63F19" w:rsidRPr="009D32C9">
        <w:t>ушение возбужденного состояния бензофенона путем переноса электрона</w:t>
      </w:r>
      <w:r w:rsidR="00E63F19">
        <w:t xml:space="preserve"> с амина </w:t>
      </w:r>
      <w:sdt>
        <w:sdtPr>
          <w:alias w:val="To edit, see citavi.com/edit"/>
          <w:tag w:val="CitaviPlaceholder#0c5cd0b0-50f4-4bec-8472-4a834e482fac"/>
          <w:id w:val="-180896601"/>
          <w:placeholder>
            <w:docPart w:val="DFD6BF9916DD4A2795704D7AF780DCA4"/>
          </w:placeholder>
        </w:sdtPr>
        <w:sdtContent>
          <w:r w:rsidR="00E63F19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yY2JiYWEyLTBjYjEtNDI0OC1iZWQxLTljZWVhMGIyNzU3MCIsIlJhbmdlTGVuZ3RoIjo0LCJSZWZlcmVuY2VJZCI6IjJiN2Y2MGI5LTNkNTYtNGU3My04MDdlLTI5MTVlYjU0NjUz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kyIiwiQ2l0YXRpb25LZXlVcGRhdGVUeXBlIjoxLCJDb2xsYWJvcmF0b3JzIjpbXSwiRGF0ZSI6IjE5OTIiLCJEb2kiOiIxMC4xMDA3Lzk3OC05NC0wMTEtMDkxNi0xXzc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OTc4LTk0LTAxMS0wOTE2LTFfNyIsIlVyaVN0cmluZyI6Imh0dHBzOi8vZG9pLm9yZy8xMC4xMDA3Lzk3OC05NC0wMTEtMDkxNi0xXz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}</w:instrText>
          </w:r>
          <w:r w:rsidR="00E63F19">
            <w:fldChar w:fldCharType="separate"/>
          </w:r>
          <w:r w:rsidR="00983B76">
            <w:t>[33]</w:t>
          </w:r>
          <w:r w:rsidR="00E63F19">
            <w:fldChar w:fldCharType="end"/>
          </w:r>
        </w:sdtContent>
      </w:sdt>
      <w:r w:rsidR="00E63F19">
        <w:t xml:space="preserve"> </w:t>
      </w:r>
      <w:r w:rsidR="00E63F19" w:rsidRPr="009D32C9">
        <w:t xml:space="preserve">происходит с константой </w:t>
      </w:r>
      <w:r w:rsidR="00E63F19" w:rsidRPr="00A13C58">
        <w:t>скорости</w:t>
      </w:r>
      <w:r w:rsidR="00211D01" w:rsidRPr="00211D01">
        <w:t xml:space="preserve"> </w:t>
      </w:r>
      <w:sdt>
        <w:sdtPr>
          <w:alias w:val="To edit, see citavi.com/edit"/>
          <w:tag w:val="CitaviPlaceholder#84bece93-7609-469a-a8ed-6a188df5dafe"/>
          <w:id w:val="1860858408"/>
          <w:placeholder>
            <w:docPart w:val="F41859C27EAE4FE9BAA376CF96A0602E"/>
          </w:placeholder>
        </w:sdtPr>
        <w:sdtContent>
          <w:r w:rsidR="00211D01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ODRiZWNlOTMtNzYwOS00NjlhLWE4ZWQtNmExODhkZjVkYWZlIiwiVGV4dCI6IlsyNF0iLCJXQUlWZXJzaW9uIjoiNi4xNS4yLjAifQ==}</w:instrText>
          </w:r>
          <w:r w:rsidR="00211D01">
            <w:fldChar w:fldCharType="separate"/>
          </w:r>
          <w:r w:rsidR="00983B76">
            <w:t>[24]</w:t>
          </w:r>
          <w:r w:rsidR="00211D01">
            <w:fldChar w:fldCharType="end"/>
          </w:r>
        </w:sdtContent>
      </w:sdt>
      <w:r w:rsidR="00211D01">
        <w:t xml:space="preserve"> в пределах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11D01">
        <w:rPr>
          <w:b/>
          <w:bCs/>
        </w:rPr>
        <w:t xml:space="preserve">: </w:t>
      </w:r>
      <w:r w:rsidR="00E63F19" w:rsidRPr="00A13C5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=8.3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C34C5">
        <w:rPr>
          <w:b/>
          <w:bCs/>
        </w:rPr>
        <w:t xml:space="preserve"> </w:t>
      </w:r>
      <w:r w:rsidR="00E63F19">
        <w:t xml:space="preserve">(для системы </w:t>
      </w:r>
      <w:r w:rsidR="00E63F19" w:rsidRPr="00106DFE">
        <w:t>бензофенон – ДМА</w:t>
      </w:r>
      <w:r w:rsidR="00E63F19">
        <w:t xml:space="preserve"> в </w:t>
      </w:r>
      <w:r w:rsidR="00E63F19" w:rsidRPr="00106DFE">
        <w:t>ацетонитрил</w:t>
      </w:r>
      <w:r w:rsidR="00E63F19">
        <w:t>е</w:t>
      </w:r>
      <w:r w:rsidR="00E63F19" w:rsidRPr="00EF5950">
        <w:t>)</w:t>
      </w:r>
      <w:r w:rsidR="00E63F19">
        <w:t xml:space="preserve"> </w:t>
      </w:r>
      <w:sdt>
        <w:sdtPr>
          <w:alias w:val="To edit, see citavi.com/edit"/>
          <w:tag w:val="CitaviPlaceholder#b67ff995-b7ad-4a66-aba3-d3fa5aa2fd29"/>
          <w:id w:val="-930430280"/>
          <w:placeholder>
            <w:docPart w:val="1C4CF4A6744545F49C5009D95F20EA16"/>
          </w:placeholder>
        </w:sdtPr>
        <w:sdtContent>
          <w:r w:rsidR="00E63F19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2ZkMDRjLTQ4NTgtNGVlYy05NzRjLTMzZDJiOWQ3ZjI4MiIsIlJhbmdlTGVuZ3RoIjo0LCJSZWZlcmVuY2VJZCI6IjI5MmM2MzU0LWQ3M2UtNDRiMC04YTI1LTVjYjIxZmE0ZTU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A5IiwiQ2l0YXRpb25LZXlVcGRhdGVUeXBlIjoxLCJDb2xsYWJvcmF0b3JzIjpbXSwiRGF0ZSI6IjIwMDkiLCJEb2kiOiIxMC4xMDIxL2FyODAwMTE1N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YXI4MDAxMTU2IiwiVXJpU3RyaW5nIjoiaHR0cHM6Ly9kb2kub3JnLzEwLjEwMjEvYXI4MDAxMTU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1NToxNCIsIk1vZGlmaWVkQnkiOiJfSE9NRSIsIklkIjoiZjg5NTM0ODYtYzU1OS00NDBhLTliZDItNDdiYjM1MDhkZjFlIiwiTW9kaWZpZWRPbiI6IjIwMjMtMDUtMTRUMjA6NTU6MTQ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ODc4MTc3OCIsIlVyaVN0cmluZyI6Imh0dHA6Ly93d3cubmNiaS5ubG0ubmloLmdvdi9wdWJtZWQvMTg3ODE3N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}</w:instrText>
          </w:r>
          <w:r w:rsidR="00E63F19">
            <w:fldChar w:fldCharType="separate"/>
          </w:r>
          <w:r w:rsidR="00983B76">
            <w:t>[34]</w:t>
          </w:r>
          <w:r w:rsidR="00E63F19">
            <w:fldChar w:fldCharType="end"/>
          </w:r>
        </w:sdtContent>
      </w:sdt>
      <w:r w:rsidR="00E63F19" w:rsidRPr="00EF5950">
        <w:t xml:space="preserve"> (</w:t>
      </w:r>
      <w:r w:rsidR="00E63F19">
        <w:t>данный процесс не сильно энергетически отличается от реакции, происходящей с хинонами)</w:t>
      </w:r>
      <w:r w:rsidR="009C34C5"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=3.0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C34C5">
        <w:rPr>
          <w:b/>
          <w:bCs/>
        </w:rPr>
        <w:t xml:space="preserve"> </w:t>
      </w:r>
      <w:r w:rsidR="009C34C5" w:rsidRPr="009C34C5">
        <w:t xml:space="preserve">(для системы дурохинон – триметиламин в растворе вода-метанол) </w:t>
      </w:r>
      <w:sdt>
        <w:sdtPr>
          <w:alias w:val="To edit, see citavi.com/edit"/>
          <w:tag w:val="CitaviPlaceholder#e59f14fe-c104-4f83-af00-4fe9950e307f"/>
          <w:id w:val="-847258841"/>
          <w:placeholder>
            <w:docPart w:val="4796854E005143C5B2B3C0E0F954D631"/>
          </w:placeholder>
        </w:sdtPr>
        <w:sdtContent>
          <w:r w:rsidR="009C34C5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ZTU5ZjE0ZmUtYzEwNC00ZjgzLWFmMDAtNGZlOTk1MGUzMDdmIiwiVGV4dCI6IlsyNF0iLCJXQUlWZXJzaW9uIjoiNi4xNS4yLjAifQ==}</w:instrText>
          </w:r>
          <w:r w:rsidR="009C34C5">
            <w:fldChar w:fldCharType="separate"/>
          </w:r>
          <w:r w:rsidR="00983B76">
            <w:t>[24]</w:t>
          </w:r>
          <w:r w:rsidR="009C34C5">
            <w:fldChar w:fldCharType="end"/>
          </w:r>
        </w:sdtContent>
      </w:sdt>
      <w:r w:rsidR="00E63F19">
        <w:t>.</w:t>
      </w:r>
      <w:r w:rsidR="007110E7" w:rsidRPr="00D21DF3">
        <w:t xml:space="preserve"> </w:t>
      </w:r>
      <w:r w:rsidR="007110E7">
        <w:t xml:space="preserve">Обратный процесс - 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="007110E7">
        <w:t xml:space="preserve">, (см. </w:t>
      </w:r>
      <w:r w:rsidR="007110E7">
        <w:fldChar w:fldCharType="begin"/>
      </w:r>
      <w:r w:rsidR="007110E7">
        <w:instrText xml:space="preserve"> REF _Ref134726767 \h </w:instrText>
      </w:r>
      <w:r w:rsidR="007110E7">
        <w:fldChar w:fldCharType="separate"/>
      </w:r>
      <w:r w:rsidR="002F4324">
        <w:t xml:space="preserve">Схема </w:t>
      </w:r>
      <w:r w:rsidR="002F4324">
        <w:rPr>
          <w:noProof/>
        </w:rPr>
        <w:t>3</w:t>
      </w:r>
      <w:r w:rsidR="007110E7">
        <w:fldChar w:fldCharType="end"/>
      </w:r>
      <w:r w:rsidR="007110E7">
        <w:t>)</w:t>
      </w:r>
      <w:r w:rsidR="007110E7" w:rsidRPr="00A90BCC">
        <w:t xml:space="preserve"> </w:t>
      </w:r>
      <w:r w:rsidR="007110E7">
        <w:t>медленнее</w:t>
      </w:r>
      <w:r w:rsidR="007110E7" w:rsidRPr="00A90BCC">
        <w:t xml:space="preserve"> </w:t>
      </w:r>
      <w:r w:rsidR="007110E7">
        <w:t>в</w:t>
      </w:r>
      <w:r w:rsidR="007110E7" w:rsidRPr="00A90BCC">
        <w:t xml:space="preserve"> 10 -100 </w:t>
      </w:r>
      <w:r w:rsidR="007110E7">
        <w:t xml:space="preserve">раз: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7110E7" w:rsidRPr="009920C7">
        <w:t xml:space="preserve"> </w:t>
      </w:r>
      <w:r w:rsidR="007110E7">
        <w:t xml:space="preserve">(для системы </w:t>
      </w:r>
      <w:r w:rsidR="007110E7" w:rsidRPr="00106DFE">
        <w:t>бензофенон – ДМА</w:t>
      </w:r>
      <w:r w:rsidR="007110E7">
        <w:t xml:space="preserve"> в </w:t>
      </w:r>
      <w:r w:rsidR="007110E7" w:rsidRPr="00106DFE">
        <w:t>ацетонитрил</w:t>
      </w:r>
      <w:r w:rsidR="007110E7">
        <w:t xml:space="preserve">) </w:t>
      </w:r>
      <w:sdt>
        <w:sdtPr>
          <w:alias w:val="To edit, see citavi.com/edit"/>
          <w:tag w:val="CitaviPlaceholder#78216ae3-0261-48b8-a1ae-d6a16907f294"/>
          <w:id w:val="-1166008446"/>
          <w:placeholder>
            <w:docPart w:val="5CD1A111B190433D940291AD64FAF1E0"/>
          </w:placeholder>
        </w:sdtPr>
        <w:sdtContent>
          <w:r w:rsidR="007110E7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MxXSJ9XX0sIlRhZyI6IkNpdGF2aVBsYWNlaG9sZGVyIzc4MjE2YWUzLTAyNjEtNDhiOC1hMWFlLWQ2YTE2OTA3ZjI5NCIsIlRleHQiOiJbMzFdIiwiV0FJVmVyc2lvbiI6IjYuMTUuMi4wIn0=}</w:instrText>
          </w:r>
          <w:r w:rsidR="007110E7">
            <w:fldChar w:fldCharType="separate"/>
          </w:r>
          <w:r w:rsidR="00983B76">
            <w:t>[31]</w:t>
          </w:r>
          <w:r w:rsidR="007110E7">
            <w:fldChar w:fldCharType="end"/>
          </w:r>
        </w:sdtContent>
      </w:sdt>
      <w:r w:rsidR="0035661D">
        <w:t>.</w:t>
      </w:r>
    </w:p>
    <w:p w14:paraId="3D54C364" w14:textId="0AF23954" w:rsidR="00FA3293" w:rsidRPr="009E6AC9" w:rsidRDefault="00FA3293" w:rsidP="001420AE">
      <w:pPr>
        <w:pStyle w:val="a3"/>
        <w:rPr>
          <w:bCs/>
        </w:rPr>
      </w:pPr>
      <w:r>
        <w:t xml:space="preserve">Так ка механизм реакции недостаточно изучен и промежуточные продукты на влияют на скорости других </w:t>
      </w:r>
      <w:r w:rsidR="003A1CEC">
        <w:t>реакций</w:t>
      </w:r>
      <w:r>
        <w:t xml:space="preserve"> в механизме фотовосстановления и полимеризации, а основная реакция, приводящая к образованию</w:t>
      </w:r>
      <m:oMath>
        <m:r>
          <m:rPr>
            <m:sty m:val="p"/>
          </m:rPr>
          <w:rPr>
            <w:rFonts w:ascii="Cambria Math" w:hAnsi="Cambria Math"/>
          </w:rPr>
          <m:t xml:space="preserve"> 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, лимитируется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r>
        <w:rPr>
          <w:b/>
        </w:rPr>
        <w:t>,</w:t>
      </w:r>
      <w:r>
        <w:t xml:space="preserve">  весь процесс фотовосстановления можно описать следующей реакцией с константой скорости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r w:rsidR="009E6AC9" w:rsidRPr="009E6AC9">
        <w:rPr>
          <w:bCs/>
        </w:rPr>
        <w:t xml:space="preserve"> (см. </w:t>
      </w:r>
      <w:r w:rsidR="009E6AC9" w:rsidRPr="009E6AC9">
        <w:rPr>
          <w:bCs/>
        </w:rPr>
        <w:fldChar w:fldCharType="begin"/>
      </w:r>
      <w:r w:rsidR="009E6AC9" w:rsidRPr="009E6AC9">
        <w:rPr>
          <w:bCs/>
        </w:rPr>
        <w:instrText xml:space="preserve"> REF _Ref167270139 \h </w:instrText>
      </w:r>
      <w:r w:rsidR="009E6AC9">
        <w:rPr>
          <w:bCs/>
        </w:rPr>
        <w:instrText xml:space="preserve"> \* MERGEFORMAT </w:instrText>
      </w:r>
      <w:r w:rsidR="009E6AC9" w:rsidRPr="009E6AC9">
        <w:rPr>
          <w:bCs/>
        </w:rPr>
      </w:r>
      <w:r w:rsidR="009E6AC9" w:rsidRPr="009E6AC9">
        <w:rPr>
          <w:bCs/>
        </w:rPr>
        <w:fldChar w:fldCharType="separate"/>
      </w:r>
      <w:r w:rsidR="002F4324">
        <w:t xml:space="preserve">Схема </w:t>
      </w:r>
      <w:r w:rsidR="002F4324">
        <w:rPr>
          <w:noProof/>
        </w:rPr>
        <w:t>5</w:t>
      </w:r>
      <w:r w:rsidR="009E6AC9" w:rsidRPr="009E6AC9">
        <w:rPr>
          <w:bCs/>
        </w:rPr>
        <w:fldChar w:fldCharType="end"/>
      </w:r>
      <w:r w:rsidR="009E6AC9" w:rsidRPr="009E6AC9">
        <w:rPr>
          <w:bCs/>
        </w:rPr>
        <w:t>):</w:t>
      </w:r>
    </w:p>
    <w:p w14:paraId="10F15787" w14:textId="77777777" w:rsidR="009E6AC9" w:rsidRDefault="009E6AC9" w:rsidP="009E6AC9">
      <w:pPr>
        <w:pStyle w:val="a2"/>
        <w:keepNext/>
      </w:pPr>
      <w:r>
        <w:rPr>
          <w:noProof/>
        </w:rPr>
        <w:lastRenderedPageBreak/>
        <w:drawing>
          <wp:inline distT="0" distB="0" distL="0" distR="0" wp14:anchorId="4242C6CE" wp14:editId="50A4DD5C">
            <wp:extent cx="3767501" cy="660400"/>
            <wp:effectExtent l="0" t="0" r="444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6028" cy="6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12A" w14:textId="28C3A8FF" w:rsidR="009E6AC9" w:rsidRDefault="009E6AC9" w:rsidP="001771C7">
      <w:pPr>
        <w:pStyle w:val="af2"/>
      </w:pPr>
      <w:bookmarkStart w:id="44" w:name="_Ref167270139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5</w:t>
      </w:r>
      <w:r w:rsidR="004719C4">
        <w:rPr>
          <w:noProof/>
        </w:rPr>
        <w:fldChar w:fldCharType="end"/>
      </w:r>
      <w:bookmarkEnd w:id="44"/>
      <w:r w:rsidR="00622FE4">
        <w:t xml:space="preserve"> -</w:t>
      </w:r>
      <w:r>
        <w:t xml:space="preserve"> Сокращенная реакция фотовосстановления о-хинона в триплетном состоянии амином</w:t>
      </w:r>
    </w:p>
    <w:p w14:paraId="1258C346" w14:textId="77777777" w:rsidR="00622FE4" w:rsidRPr="00622FE4" w:rsidRDefault="00622FE4" w:rsidP="00622FE4">
      <w:pPr>
        <w:rPr>
          <w:lang w:eastAsia="ru-RU"/>
        </w:rPr>
      </w:pPr>
    </w:p>
    <w:p w14:paraId="79C48B1C" w14:textId="1B2CBFBC" w:rsidR="00D365B1" w:rsidRDefault="00D365B1" w:rsidP="004B00CB">
      <w:pPr>
        <w:pStyle w:val="1"/>
      </w:pPr>
      <w:r>
        <w:t xml:space="preserve">Реакции с </w:t>
      </w:r>
      <w:r w:rsidRPr="00996D2F">
        <w:t>фенолами</w:t>
      </w:r>
    </w:p>
    <w:p w14:paraId="57FBE164" w14:textId="5E5BE595" w:rsidR="001771C7" w:rsidRDefault="007E6D93" w:rsidP="001771C7">
      <w:pPr>
        <w:pStyle w:val="a3"/>
      </w:pPr>
      <w:r>
        <w:t xml:space="preserve">Перенос </w:t>
      </w:r>
      <w:r w:rsidRPr="007E6D93">
        <w:rPr>
          <w:rStyle w:val="a9"/>
        </w:rPr>
        <w:t xml:space="preserve">атома водорода к </w:t>
      </w:r>
      <m:oMath>
        <m:sPre>
          <m:sPrePr>
            <m:ctrlPr>
              <w:rPr>
                <w:rStyle w:val="a9"/>
                <w:rFonts w:ascii="Cambria Math" w:hAnsi="Cambria Math"/>
                <w:i/>
              </w:rPr>
            </m:ctrlPr>
          </m:sPrePr>
          <m:sub/>
          <m:sup>
            <m:r>
              <w:rPr>
                <w:rStyle w:val="a9"/>
                <w:rFonts w:ascii="Cambria Math" w:hAnsi="Cambria Math"/>
              </w:rPr>
              <m:t>3</m:t>
            </m:r>
          </m:sup>
          <m:e>
            <m:r>
              <w:rPr>
                <w:rStyle w:val="a9"/>
                <w:rFonts w:ascii="Cambria Math" w:hAnsi="Cambria Math"/>
              </w:rPr>
              <m:t>Q</m:t>
            </m:r>
          </m:e>
        </m:sPre>
      </m:oMath>
      <w:r w:rsidRPr="007E6D93">
        <w:rPr>
          <w:rStyle w:val="a9"/>
        </w:rPr>
        <w:t xml:space="preserve"> наблюдается также при взаимодействии с углеводородами, кетонами, эфирами, альдегидами, ангидридами, амидами, практически с участием всех органических соединений, они были изучены наиболее подробно и зависят от строения донора водорода. </w:t>
      </w:r>
      <w:r w:rsidR="002D16A1">
        <w:rPr>
          <w:rStyle w:val="a9"/>
        </w:rPr>
        <w:t xml:space="preserve">Наиболее важной побочной реакцией является тушение </w:t>
      </w:r>
      <w:r w:rsidR="00DA335D" w:rsidRPr="00236A88">
        <w:t>триплетных состояний хинонов с достаточно высокой триплетной энергией фенольными соединениями</w:t>
      </w:r>
      <w:r w:rsidR="008F779E">
        <w:t>, в данном случае - пирокатехинами</w:t>
      </w:r>
      <w:r w:rsidR="002D16A1">
        <w:t>. Она</w:t>
      </w:r>
      <w:r w:rsidR="00DA335D" w:rsidRPr="00236A88">
        <w:t xml:space="preserve"> </w:t>
      </w:r>
      <w:r w:rsidR="00DA335D" w:rsidRPr="00810FDE">
        <w:t>протекает</w:t>
      </w:r>
      <w:r w:rsidR="00DA335D" w:rsidRPr="00236A88">
        <w:t xml:space="preserve"> </w:t>
      </w:r>
      <w:r w:rsidR="002D16A1">
        <w:t xml:space="preserve">по схеме (см. </w:t>
      </w:r>
      <w:r w:rsidR="002D16A1">
        <w:fldChar w:fldCharType="begin"/>
      </w:r>
      <w:r w:rsidR="002D16A1">
        <w:instrText xml:space="preserve"> REF _Ref165517409 \h </w:instrText>
      </w:r>
      <w:r w:rsidR="002D16A1">
        <w:fldChar w:fldCharType="separate"/>
      </w:r>
      <w:r w:rsidR="002F4324">
        <w:t xml:space="preserve">Схема </w:t>
      </w:r>
      <w:r w:rsidR="002F4324">
        <w:rPr>
          <w:noProof/>
        </w:rPr>
        <w:t>6</w:t>
      </w:r>
      <w:r w:rsidR="002D16A1">
        <w:fldChar w:fldCharType="end"/>
      </w:r>
      <w:r w:rsidR="002D16A1">
        <w:t>):</w:t>
      </w:r>
    </w:p>
    <w:p w14:paraId="553FD7AA" w14:textId="7F96CFAE" w:rsidR="002D16A1" w:rsidRDefault="005034D0" w:rsidP="005034D0">
      <w:pPr>
        <w:pStyle w:val="a3"/>
        <w:ind w:firstLine="0"/>
      </w:pPr>
      <w:r>
        <w:object w:dxaOrig="7445" w:dyaOrig="879" w14:anchorId="5A5F4EB0">
          <v:shape id="_x0000_i1026" type="#_x0000_t75" style="width:473.15pt;height:56.5pt" o:ole="">
            <v:imagedata r:id="rId16" o:title=""/>
          </v:shape>
          <o:OLEObject Type="Embed" ProgID="ChemDraw.Document.6.0" ShapeID="_x0000_i1026" DrawAspect="Content" ObjectID="_1778422512" r:id="rId17"/>
        </w:object>
      </w:r>
    </w:p>
    <w:p w14:paraId="0C354F47" w14:textId="11C85F44" w:rsidR="002D16A1" w:rsidRDefault="002D16A1" w:rsidP="001771C7">
      <w:pPr>
        <w:pStyle w:val="af2"/>
      </w:pPr>
      <w:bookmarkStart w:id="45" w:name="_Ref165517409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6</w:t>
      </w:r>
      <w:r w:rsidR="004719C4">
        <w:rPr>
          <w:noProof/>
        </w:rPr>
        <w:fldChar w:fldCharType="end"/>
      </w:r>
      <w:bookmarkEnd w:id="45"/>
      <w:r w:rsidR="00622FE4">
        <w:rPr>
          <w:noProof/>
        </w:rPr>
        <w:t xml:space="preserve"> </w:t>
      </w:r>
      <w:r w:rsidR="00622FE4">
        <w:t>-</w:t>
      </w:r>
      <w:r>
        <w:t xml:space="preserve"> Реакция тушения триплетного хинона </w:t>
      </w:r>
      <w:bookmarkStart w:id="46" w:name="_Hlk167704749"/>
      <w:r w:rsidR="008F779E">
        <w:t>пирокатехином</w:t>
      </w:r>
      <w:bookmarkEnd w:id="46"/>
    </w:p>
    <w:p w14:paraId="58CBC79E" w14:textId="77777777" w:rsidR="00E8781A" w:rsidRPr="00E8781A" w:rsidRDefault="00E8781A" w:rsidP="00E8781A">
      <w:pPr>
        <w:rPr>
          <w:lang w:eastAsia="ru-RU"/>
        </w:rPr>
      </w:pPr>
    </w:p>
    <w:p w14:paraId="7BFC1F3C" w14:textId="5CB31019" w:rsidR="00E62F68" w:rsidRDefault="00AF29CC" w:rsidP="001830AD">
      <w:pPr>
        <w:pStyle w:val="a3"/>
      </w:pPr>
      <w:r>
        <w:t>К</w:t>
      </w:r>
      <w:r w:rsidR="00DA335D" w:rsidRPr="00236A88">
        <w:t>онстанта скорости</w:t>
      </w:r>
      <w:r>
        <w:t xml:space="preserve"> этой реакции</w:t>
      </w:r>
      <w:r w:rsidR="00DA335D">
        <w:t xml:space="preserve">, </w:t>
      </w:r>
      <w:r w:rsidR="002C3F1F"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2F4324" w:rsidRPr="00BD5502">
        <w:t xml:space="preserve">Рисунок </w:t>
      </w:r>
      <w:r w:rsidR="002F4324">
        <w:rPr>
          <w:noProof/>
        </w:rPr>
        <w:t>2</w:t>
      </w:r>
      <w:r w:rsidR="00DA335D">
        <w:fldChar w:fldCharType="end"/>
      </w:r>
      <w:r w:rsidR="002C3F1F">
        <w:t xml:space="preserve">) </w:t>
      </w:r>
      <w:sdt>
        <w:sdtPr>
          <w:alias w:val="To edit, see citavi.com/edit"/>
          <w:tag w:val="CitaviPlaceholder#b9ca4e7f-b81d-4612-b20e-4ef8a570e19d"/>
          <w:id w:val="222036716"/>
          <w:placeholder>
            <w:docPart w:val="DefaultPlaceholder_-1854013440"/>
          </w:placeholder>
        </w:sdtPr>
        <w:sdtContent>
          <w:r w:rsidR="002C3F1F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hODc4YmY5LWVlNzAtNGY2OC1iOWI5LTdiYmY2MzNlNWNiNi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ljYTRlN2YtYjgxZC00NjEyLWIyMGUtNGVmOGE1NzBlMTlkIiwiVGV4dCI6IlsyNF0iLCJXQUlWZXJzaW9uIjoiNi4xNS4yLjAifQ==}</w:instrText>
          </w:r>
          <w:r w:rsidR="002C3F1F">
            <w:fldChar w:fldCharType="separate"/>
          </w:r>
          <w:r w:rsidR="00983B76">
            <w:t>[24]</w:t>
          </w:r>
          <w:r w:rsidR="002C3F1F">
            <w:fldChar w:fldCharType="end"/>
          </w:r>
        </w:sdtContent>
      </w:sdt>
      <w:r w:rsidR="00DA335D" w:rsidRPr="00236A88">
        <w:t>.</w:t>
      </w:r>
      <w:r w:rsidR="00DA335D">
        <w:t xml:space="preserve"> </w:t>
      </w:r>
      <w:r w:rsidR="00DA335D" w:rsidRPr="00236A88">
        <w:t xml:space="preserve"> </w:t>
      </w:r>
      <w:r w:rsidR="00DA335D" w:rsidRPr="00CE69BE">
        <w:t xml:space="preserve">По мере уменьшения электронодонорной способности </w:t>
      </w:r>
      <w:r w:rsidR="008F779E">
        <w:t>пирокатехина</w:t>
      </w:r>
      <w:r w:rsidR="008F779E" w:rsidRPr="00CE69BE">
        <w:t xml:space="preserve">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вначале уменьшается, однако далее начинает возрастать, что указывает на изменение механизма реакции. Величины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уменьшаются при введении трет-бутильных групп в орто-положения </w:t>
      </w:r>
      <w:r w:rsidR="008F779E">
        <w:t>фенола</w:t>
      </w:r>
      <w:r w:rsidR="00DA335D" w:rsidRPr="00CE69BE">
        <w:t>, что обусловлено экранированием реакционного центра. Из</w:t>
      </w:r>
      <w:r w:rsidR="00DA335D">
        <w:t xml:space="preserve"> </w:t>
      </w:r>
      <w:r w:rsidR="000F7A86">
        <w:t xml:space="preserve">графиков зависимости констант тушения хинонов различными </w:t>
      </w:r>
      <w:r w:rsidR="008F779E">
        <w:t>фенольными соединениями</w:t>
      </w:r>
      <w:r w:rsidR="000F7A86">
        <w:t xml:space="preserve"> видно (см. 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2F4324" w:rsidRPr="00BD5502">
        <w:t xml:space="preserve">Рисунок </w:t>
      </w:r>
      <w:r w:rsidR="002F4324">
        <w:rPr>
          <w:noProof/>
        </w:rPr>
        <w:t>2</w:t>
      </w:r>
      <w:r w:rsidR="00DA335D">
        <w:fldChar w:fldCharType="end"/>
      </w:r>
      <w:r w:rsidR="000F7A86">
        <w:t>)</w:t>
      </w:r>
      <w:r w:rsidR="00DA335D" w:rsidRPr="00111886">
        <w:t>,</w:t>
      </w:r>
      <w:r w:rsidR="00DA335D" w:rsidRPr="00CE69BE">
        <w:t xml:space="preserve"> что тушение триплетного состояния антантрона, имеющего низкую </w:t>
      </w:r>
      <w:r w:rsidR="00DA335D" w:rsidRPr="00CE69BE">
        <w:lastRenderedPageBreak/>
        <w:t xml:space="preserve">триплетную энергию, протекает в основном с более низкими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. </w:t>
      </w:r>
      <w:r w:rsidR="00DA335D">
        <w:t xml:space="preserve">Несмотря на то, что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914C22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CE69BE">
        <w:t xml:space="preserve">уменьшается при ослаблении электронодонорных свойств фенола, </w:t>
      </w:r>
      <w:r w:rsidR="00DA335D">
        <w:t xml:space="preserve">значения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F36813" w:rsidRPr="00F36813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111886">
        <w:t xml:space="preserve">превышают константы скорости переноса электрона в данных системах </w:t>
      </w:r>
      <w:sdt>
        <w:sdtPr>
          <w:alias w:val="To edit, see citavi.com/edit"/>
          <w:tag w:val="CitaviPlaceholder#e91ee6aa-7533-453e-8c9d-7b0b8299e141"/>
          <w:id w:val="338974178"/>
          <w:placeholder>
            <w:docPart w:val="FCBA0C926856424C9BB809D45BB65143"/>
          </w:placeholder>
        </w:sdtPr>
        <w:sdtContent>
          <w:r w:rsidR="00DA335D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Tk2MzgyLTc0NGUtNDVjYi05YjVkLWU3MGIwYjVjOWE2Z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EyVDIzOjU2OjA3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ZTkxZWU2YWEtNzUzMy00NTNlLThjOWQtN2IwYjgyOTllMTQxIiwiVGV4dCI6IlsyM10iLCJXQUlWZXJzaW9uIjoiNi4xNS4yLjAifQ==}</w:instrText>
          </w:r>
          <w:r w:rsidR="00DA335D">
            <w:fldChar w:fldCharType="separate"/>
          </w:r>
          <w:r w:rsidR="00983B76">
            <w:t>[23]</w:t>
          </w:r>
          <w:r w:rsidR="00DA335D">
            <w:fldChar w:fldCharType="end"/>
          </w:r>
        </w:sdtContent>
      </w:sdt>
      <w:r w:rsidR="00DA335D">
        <w:t>.</w:t>
      </w:r>
    </w:p>
    <w:p w14:paraId="5F3AC8DD" w14:textId="77777777" w:rsidR="00D16092" w:rsidRDefault="00D16092" w:rsidP="001830AD">
      <w:pPr>
        <w:pStyle w:val="a3"/>
      </w:pPr>
    </w:p>
    <w:p w14:paraId="1583AEEE" w14:textId="1EFD100C" w:rsidR="00FF2C14" w:rsidRDefault="00FF2C14" w:rsidP="00D16092">
      <w:pPr>
        <w:jc w:val="center"/>
      </w:pPr>
      <w:r>
        <w:br w:type="page"/>
      </w:r>
      <w:r w:rsidR="00D160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13DFCD" wp14:editId="5F0400F0">
                <wp:simplePos x="0" y="0"/>
                <wp:positionH relativeFrom="column">
                  <wp:posOffset>1660525</wp:posOffset>
                </wp:positionH>
                <wp:positionV relativeFrom="paragraph">
                  <wp:posOffset>99097</wp:posOffset>
                </wp:positionV>
                <wp:extent cx="617220" cy="365125"/>
                <wp:effectExtent l="0" t="0" r="0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65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F5DCD" w14:textId="77777777" w:rsidR="003F2C8A" w:rsidRPr="00F36813" w:rsidRDefault="003F2C8A" w:rsidP="00D16092">
                            <w:pPr>
                              <w:ind w:left="-142"/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44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m:t xml:space="preserve">lg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sz w:val="28"/>
                                        <w:szCs w:val="44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q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3DFCD" id="Прямоугольник 5" o:spid="_x0000_s1032" style="position:absolute;left:0;text-align:left;margin-left:130.75pt;margin-top:7.8pt;width:48.6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" fillcolor="white [3201]" stroked="f" strokeweight="1pt">
                <v:textbox>
                  <w:txbxContent>
                    <w:p w14:paraId="297F5DCD" w14:textId="77777777" w:rsidR="003F2C8A" w:rsidRPr="00F36813" w:rsidRDefault="003F2C8A" w:rsidP="00D16092">
                      <w:pPr>
                        <w:ind w:left="-142"/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m:t xml:space="preserve">lg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8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q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H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16092" w:rsidRPr="00E62F68">
        <w:rPr>
          <w:noProof/>
        </w:rPr>
        <w:drawing>
          <wp:inline distT="0" distB="0" distL="0" distR="0" wp14:anchorId="5DAFDA01" wp14:editId="68F0FDD0">
            <wp:extent cx="2696308" cy="4675261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235" cy="4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D289" w14:textId="18237700" w:rsidR="00D16092" w:rsidRPr="007848E7" w:rsidRDefault="00D16092" w:rsidP="001771C7">
      <w:pPr>
        <w:pStyle w:val="af2"/>
      </w:pPr>
      <w:bookmarkStart w:id="47" w:name="_Ref135206479"/>
      <w:bookmarkStart w:id="48" w:name="_Ref165507405"/>
      <w:r w:rsidRPr="00BD5502"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</w:t>
      </w:r>
      <w:r w:rsidR="004719C4">
        <w:rPr>
          <w:noProof/>
        </w:rPr>
        <w:fldChar w:fldCharType="end"/>
      </w:r>
      <w:bookmarkEnd w:id="47"/>
      <w:r>
        <w:t xml:space="preserve"> -</w:t>
      </w:r>
      <w:r w:rsidRPr="00BD5502">
        <w:t xml:space="preserve"> Зависимость </w:t>
      </w:r>
      <m:oMath>
        <m:r>
          <w:rPr>
            <w:rFonts w:ascii="Cambria Math" w:hAnsi="Cambria Math"/>
          </w:rPr>
          <m:t>lg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qH</m:t>
            </m:r>
          </m:sub>
        </m:sSub>
      </m:oMath>
      <w:r w:rsidRPr="00BD5502">
        <w:t xml:space="preserve"> от одноэлектронного потенциала окисления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1/2</m:t>
            </m:r>
          </m:sub>
        </m:sSub>
      </m:oMath>
      <w:r w:rsidRPr="00BD5502">
        <w:t xml:space="preserve"> фенолов при тушении триплетных состояний</w:t>
      </w:r>
      <w:r>
        <w:t>:</w:t>
      </w:r>
      <w:bookmarkEnd w:id="48"/>
      <w:r>
        <w:br/>
        <w:t>1)</w:t>
      </w:r>
      <w:r w:rsidRPr="00BD5502">
        <w:t xml:space="preserve"> </w:t>
      </w:r>
      <w:r w:rsidRPr="00ED799C">
        <w:t xml:space="preserve"> </w:t>
      </w:r>
      <w:r w:rsidRPr="00BD5502">
        <w:t>2,6-дифенилбензохинона-1,4 (энергия триплетного состояния — 2,3 эВ) в бензоле</w:t>
      </w:r>
      <w:r>
        <w:t>;</w:t>
      </w:r>
      <w:r w:rsidRPr="00BD5502">
        <w:t xml:space="preserve"> </w:t>
      </w:r>
      <w:r>
        <w:br/>
        <w:t>2</w:t>
      </w:r>
      <w:r w:rsidRPr="00BD5502">
        <w:t xml:space="preserve">) антантрона (энергия </w:t>
      </w:r>
      <w:r w:rsidRPr="00E63F19">
        <w:t>триплетного</w:t>
      </w:r>
      <w:r w:rsidRPr="00BD5502">
        <w:t xml:space="preserve"> состояния — 1,6 эВ) в бензоле</w:t>
      </w:r>
      <w:r w:rsidRPr="000F7A86">
        <w:t>;</w:t>
      </w:r>
      <w:r>
        <w:br/>
        <w:t>3</w:t>
      </w:r>
      <w:r w:rsidRPr="00BD5502">
        <w:t>)</w:t>
      </w:r>
      <w:r w:rsidRPr="00E63F19">
        <w:t xml:space="preserve"> </w:t>
      </w:r>
      <w:r w:rsidRPr="00BD5502">
        <w:t>антантрона</w:t>
      </w:r>
      <w:r>
        <w:t xml:space="preserve"> </w:t>
      </w:r>
      <w:r w:rsidRPr="00BD5502">
        <w:t xml:space="preserve"> </w:t>
      </w:r>
      <w:r w:rsidRPr="00ED799C">
        <w:t xml:space="preserve"> </w:t>
      </w:r>
      <w:r>
        <w:t xml:space="preserve">в ацетонитриле </w:t>
      </w:r>
    </w:p>
    <w:p w14:paraId="6D5D5215" w14:textId="0D020BBB" w:rsidR="00D16092" w:rsidRDefault="00D16092" w:rsidP="00D1609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9F6460" wp14:editId="30B9DD3C">
                <wp:simplePos x="0" y="0"/>
                <wp:positionH relativeFrom="column">
                  <wp:posOffset>1562100</wp:posOffset>
                </wp:positionH>
                <wp:positionV relativeFrom="paragraph">
                  <wp:posOffset>26035</wp:posOffset>
                </wp:positionV>
                <wp:extent cx="608717" cy="392430"/>
                <wp:effectExtent l="0" t="0" r="1270" b="762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717" cy="3924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8BC6E" w14:textId="77777777" w:rsidR="003F2C8A" w:rsidRPr="00F36813" w:rsidRDefault="003F2C8A" w:rsidP="00D16092">
                            <w:pPr>
                              <w:ind w:left="-142"/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44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m:t xml:space="preserve">lg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sz w:val="28"/>
                                        <w:szCs w:val="44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q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F6460" id="Прямоугольник 27" o:spid="_x0000_s1033" style="position:absolute;left:0;text-align:left;margin-left:123pt;margin-top:2.05pt;width:47.95pt;height:30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" fillcolor="white [3201]" stroked="f" strokeweight="1pt">
                <v:textbox>
                  <w:txbxContent>
                    <w:p w14:paraId="1D98BC6E" w14:textId="77777777" w:rsidR="003F2C8A" w:rsidRPr="00F36813" w:rsidRDefault="003F2C8A" w:rsidP="00D16092">
                      <w:pPr>
                        <w:ind w:left="-142"/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m:t xml:space="preserve">lg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8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q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H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Pr="00E62F68">
        <w:rPr>
          <w:noProof/>
        </w:rPr>
        <w:drawing>
          <wp:inline distT="0" distB="0" distL="0" distR="0" wp14:anchorId="561B3E61" wp14:editId="20959EA1">
            <wp:extent cx="2715490" cy="4065793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65" cy="41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F674" w14:textId="27B0FFBB" w:rsidR="00DC2267" w:rsidRDefault="00D16092" w:rsidP="008F41B4">
      <w:pPr>
        <w:pStyle w:val="a3"/>
      </w:pPr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3</w:t>
      </w:r>
      <w:r w:rsidR="004719C4">
        <w:rPr>
          <w:noProof/>
        </w:rPr>
        <w:fldChar w:fldCharType="end"/>
      </w:r>
      <w:r>
        <w:rPr>
          <w:noProof/>
        </w:rPr>
        <w:t xml:space="preserve"> -</w:t>
      </w:r>
      <w:r>
        <w:t xml:space="preserve"> </w:t>
      </w:r>
      <w:r w:rsidRPr="000F7A86">
        <w:t>Зависимост</w:t>
      </w:r>
      <w:r>
        <w:t>ь</w:t>
      </w:r>
      <w:r w:rsidRPr="000F7A86">
        <w:t xml:space="preserve"> lg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qH</m:t>
            </m:r>
          </m:sub>
        </m:sSub>
      </m:oMath>
      <w:r w:rsidRPr="000F7A86">
        <w:t xml:space="preserve"> от 1g (</w:t>
      </w:r>
      <w:r>
        <w:rPr>
          <w:lang w:val="en-US"/>
        </w:rPr>
        <w:t>T</w:t>
      </w:r>
      <w:r w:rsidRPr="000F7A86">
        <w:t>/</w:t>
      </w:r>
      <m:oMath>
        <m:r>
          <w:rPr>
            <w:rFonts w:ascii="Cambria Math" w:hAnsi="Cambria Math"/>
          </w:rPr>
          <m:t>η</m:t>
        </m:r>
      </m:oMath>
      <w:r w:rsidRPr="000F7A86">
        <w:t>), полученн</w:t>
      </w:r>
      <w:r>
        <w:t>ая</w:t>
      </w:r>
      <w:r w:rsidRPr="000F7A86">
        <w:t xml:space="preserve"> при тушении триплетного состояния 1) антантрона М,М-диметил-4-метоксианилином;</w:t>
      </w:r>
      <w:r>
        <w:t xml:space="preserve"> </w:t>
      </w:r>
      <w:r w:rsidRPr="000F7A86">
        <w:t xml:space="preserve">2) 2,4,6-триметилфенолом; </w:t>
      </w:r>
      <w:r>
        <w:t xml:space="preserve"> </w:t>
      </w:r>
      <w:r w:rsidRPr="000F7A86">
        <w:t>3)</w:t>
      </w:r>
      <w:r>
        <w:t xml:space="preserve"> </w:t>
      </w:r>
      <w:r w:rsidRPr="000F7A86">
        <w:t xml:space="preserve">4-броманилином; </w:t>
      </w:r>
      <w:r>
        <w:t xml:space="preserve"> </w:t>
      </w:r>
      <w:r w:rsidRPr="000F7A86">
        <w:t>4) 2,6-ди-трет-бутил-4-метилфеполом;</w:t>
      </w:r>
      <w:r>
        <w:t xml:space="preserve"> </w:t>
      </w:r>
      <w:r w:rsidRPr="000F7A86">
        <w:t xml:space="preserve">5) 2,3-дихлорфенолом; </w:t>
      </w:r>
      <w:r>
        <w:t xml:space="preserve"> </w:t>
      </w:r>
      <w:r w:rsidRPr="000F7A86">
        <w:t>6)</w:t>
      </w:r>
      <w:r>
        <w:t xml:space="preserve"> </w:t>
      </w:r>
      <w:r w:rsidRPr="000F7A86">
        <w:t xml:space="preserve">3-нитрофенолом; </w:t>
      </w:r>
      <w:r>
        <w:t xml:space="preserve"> </w:t>
      </w:r>
      <w:r w:rsidRPr="000F7A86">
        <w:t xml:space="preserve">7) 4-нитрофенолом; </w:t>
      </w:r>
      <w:r>
        <w:t xml:space="preserve"> </w:t>
      </w:r>
      <w:r w:rsidRPr="000F7A86">
        <w:t>8) 4-метоксидифенилом;</w:t>
      </w:r>
      <w:r>
        <w:t xml:space="preserve"> </w:t>
      </w:r>
      <w:r w:rsidRPr="000F7A86">
        <w:t>9) 2,6-динитрофенолом</w:t>
      </w:r>
      <w:r>
        <w:br/>
      </w:r>
      <w:r w:rsidRPr="000F7A86">
        <w:t>в бинарных смесях толуол — динонилфталат и толуол — гексадека</w:t>
      </w:r>
      <w:r>
        <w:t>н</w:t>
      </w:r>
      <w:r w:rsidRPr="000F7A86">
        <w:t xml:space="preserve">. </w:t>
      </w:r>
      <w:r>
        <w:br/>
      </w:r>
      <w:r w:rsidRPr="000F7A86">
        <w:t>Пунктирная линия рассчитана по формуле Дебая (8</w:t>
      </w:r>
      <w:r>
        <w:rPr>
          <w:lang w:val="en-US"/>
        </w:rPr>
        <w:t>RT</w:t>
      </w:r>
      <w:r w:rsidRPr="000F7A86">
        <w:t>/3000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η</m:t>
        </m:r>
      </m:oMath>
      <w:r w:rsidRPr="000F7A86">
        <w:t>])</w:t>
      </w:r>
    </w:p>
    <w:p w14:paraId="1E6E7724" w14:textId="77777777" w:rsidR="00D16092" w:rsidRDefault="00D16092" w:rsidP="008F41B4">
      <w:pPr>
        <w:pStyle w:val="a3"/>
      </w:pPr>
    </w:p>
    <w:p w14:paraId="4B2691C5" w14:textId="4C63570F" w:rsidR="00DA335D" w:rsidRDefault="00934B5D" w:rsidP="008F41B4">
      <w:pPr>
        <w:pStyle w:val="a3"/>
        <w:rPr>
          <w:noProof/>
        </w:rPr>
      </w:pPr>
      <w:r>
        <w:t xml:space="preserve">Величина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qH</m:t>
            </m:r>
          </m:sub>
        </m:sSub>
      </m:oMath>
      <w:r>
        <w:t xml:space="preserve"> для </w:t>
      </w:r>
      <w:r w:rsidRPr="00934B5D">
        <w:t>некоторых</w:t>
      </w:r>
      <w:r>
        <w:t xml:space="preserve"> фенолов существенно ниже константы скорости реакции, протекающей при каждой встрече реагентов в растворе, однако зависит от вязкости так же, как и константа скорости диффузионно-контролируемой реакции (см. </w:t>
      </w:r>
      <w:r>
        <w:fldChar w:fldCharType="begin"/>
      </w:r>
      <w:r>
        <w:instrText xml:space="preserve"> REF _Ref135206479 \h </w:instrText>
      </w:r>
      <w:r>
        <w:fldChar w:fldCharType="separate"/>
      </w:r>
      <w:r w:rsidR="002F4324" w:rsidRPr="00BD5502">
        <w:t xml:space="preserve">Рисунок </w:t>
      </w:r>
      <w:r w:rsidR="002F4324">
        <w:rPr>
          <w:noProof/>
        </w:rPr>
        <w:t>2</w:t>
      </w:r>
      <w:r>
        <w:fldChar w:fldCharType="end"/>
      </w:r>
      <w:r>
        <w:t xml:space="preserve">). </w:t>
      </w:r>
      <w:r w:rsidR="00BD262E">
        <w:t xml:space="preserve">Таким образом значения константы </w:t>
      </w:r>
      <w:r w:rsidR="00BD262E">
        <w:lastRenderedPageBreak/>
        <w:t xml:space="preserve">скорости тушения триплетного состояния хинонов фенолами находятся в диапазоне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8F779E">
        <w:rPr>
          <w:noProof/>
        </w:rPr>
        <w:t xml:space="preserve">, что применимо и для </w:t>
      </w:r>
      <w:r w:rsidR="008F779E">
        <w:t>пирокатехинов.</w:t>
      </w:r>
    </w:p>
    <w:p w14:paraId="097FB26A" w14:textId="07E1BBB6" w:rsidR="00FA3293" w:rsidRPr="00FA3293" w:rsidRDefault="00FA3293" w:rsidP="008F41B4">
      <w:pPr>
        <w:pStyle w:val="a3"/>
        <w:rPr>
          <w:i/>
        </w:rPr>
      </w:pPr>
      <w:r w:rsidRPr="00FA3293">
        <w:t xml:space="preserve">При отсутствии добавки </w:t>
      </w:r>
      <w:r w:rsidR="008F779E">
        <w:t>пирокатехина</w:t>
      </w:r>
      <m:oMath>
        <m:r>
          <m:rPr>
            <m:sty m:val="p"/>
          </m:rPr>
          <w:rPr>
            <w:rFonts w:ascii="Cambria Math" w:hAnsi="Cambria Math"/>
          </w:rPr>
          <m:t>Q</m:t>
        </m:r>
        <m:r>
          <w:rPr>
            <w:rFonts w:ascii="Cambria Math" w:hAnsi="Cambria Math"/>
          </w:rPr>
          <m:t>HH</m:t>
        </m:r>
      </m:oMath>
      <w:r w:rsidR="008F779E">
        <w:t>,</w:t>
      </w:r>
      <w:r>
        <w:rPr>
          <w:iCs/>
        </w:rPr>
        <w:t xml:space="preserve"> его концентрация относительно мала, поэтому данный путь тушения </w:t>
      </w:r>
      <m:oMath>
        <m:sPre>
          <m:sPrePr>
            <m:ctrlPr>
              <w:rPr>
                <w:rStyle w:val="a9"/>
                <w:rFonts w:ascii="Cambria Math" w:hAnsi="Cambria Math"/>
                <w:i/>
              </w:rPr>
            </m:ctrlPr>
          </m:sPrePr>
          <m:sub/>
          <m:sup>
            <m:r>
              <w:rPr>
                <w:rStyle w:val="a9"/>
                <w:rFonts w:ascii="Cambria Math" w:hAnsi="Cambria Math"/>
              </w:rPr>
              <m:t>3</m:t>
            </m:r>
          </m:sup>
          <m:e>
            <m:r>
              <w:rPr>
                <w:rStyle w:val="a9"/>
                <w:rFonts w:ascii="Cambria Math" w:hAnsi="Cambria Math"/>
              </w:rPr>
              <m:t>Q</m:t>
            </m:r>
          </m:e>
        </m:sPre>
      </m:oMath>
      <w:r>
        <w:rPr>
          <w:rStyle w:val="a9"/>
        </w:rPr>
        <w:t xml:space="preserve"> почти не реализуется из-за низкой скорости реакции, по сравнению с другими </w:t>
      </w:r>
      <w:r w:rsidR="00AA6957">
        <w:rPr>
          <w:rStyle w:val="a9"/>
        </w:rPr>
        <w:t xml:space="preserve">конкурирующими </w:t>
      </w:r>
      <w:r>
        <w:rPr>
          <w:rStyle w:val="a9"/>
        </w:rPr>
        <w:t>путями</w:t>
      </w:r>
      <w:r w:rsidR="00AA6957">
        <w:rPr>
          <w:rStyle w:val="a9"/>
        </w:rPr>
        <w:t>.</w:t>
      </w:r>
    </w:p>
    <w:p w14:paraId="6F45A88D" w14:textId="586154B0" w:rsidR="00DA335D" w:rsidRDefault="00DA335D" w:rsidP="001830AD">
      <w:pPr>
        <w:pStyle w:val="31"/>
      </w:pPr>
      <w:bookmarkStart w:id="49" w:name="_Toc136296699"/>
      <w:bookmarkStart w:id="50" w:name="_Toc167708162"/>
      <w:bookmarkStart w:id="51" w:name="_Toc167809581"/>
      <w:bookmarkEnd w:id="33"/>
      <w:r>
        <w:t>Радикальные реакции</w:t>
      </w:r>
      <w:bookmarkEnd w:id="49"/>
      <w:bookmarkEnd w:id="50"/>
      <w:bookmarkEnd w:id="51"/>
    </w:p>
    <w:p w14:paraId="28FABCBB" w14:textId="2E831CF9" w:rsidR="00B20030" w:rsidRPr="00B20030" w:rsidRDefault="008C6339" w:rsidP="004B00CB">
      <w:pPr>
        <w:pStyle w:val="1"/>
        <w:numPr>
          <w:ilvl w:val="0"/>
          <w:numId w:val="22"/>
        </w:numPr>
      </w:pPr>
      <w:r>
        <w:t>Образование фенолэфира</w:t>
      </w:r>
    </w:p>
    <w:p w14:paraId="5CD7E43C" w14:textId="6208D95A" w:rsidR="001771C7" w:rsidRPr="005F03F8" w:rsidRDefault="00DA335D" w:rsidP="001771C7">
      <w:pPr>
        <w:pStyle w:val="a3"/>
      </w:pPr>
      <w:r w:rsidRPr="00E303DB">
        <w:t>Отрыв фотовозбужденной молекулой орто-хинона атома водорода от молекулы амина приводит</w:t>
      </w:r>
      <w:r>
        <w:t>,</w:t>
      </w:r>
      <w:r w:rsidRPr="00E303DB">
        <w:t xml:space="preserve"> </w:t>
      </w:r>
      <w:r>
        <w:t xml:space="preserve">как было сказано ранее, </w:t>
      </w:r>
      <w:r w:rsidRPr="00E303DB">
        <w:t xml:space="preserve">к образованию оксифеноксильного и </w:t>
      </w:r>
      <w:r>
        <w:t xml:space="preserve">аминометильного </w:t>
      </w:r>
      <w:r w:rsidRPr="00E303DB">
        <w:t>ради</w:t>
      </w:r>
      <w:r w:rsidRPr="002D37FE">
        <w:t xml:space="preserve">калов. Они могут рекомбинировать и </w:t>
      </w:r>
      <w:r>
        <w:t>формировать</w:t>
      </w:r>
      <w:r w:rsidRPr="002D37FE">
        <w:t xml:space="preserve"> фенолэфир, который является главным первичным продуктом фотовосстановления орто-хинонов</w:t>
      </w:r>
      <w:r>
        <w:t xml:space="preserve"> </w:t>
      </w:r>
      <w:r w:rsidR="00214461" w:rsidRPr="00214461">
        <w:t>(</w:t>
      </w:r>
      <w:r>
        <w:t xml:space="preserve">см. </w:t>
      </w:r>
      <w:r>
        <w:fldChar w:fldCharType="begin"/>
      </w:r>
      <w:r>
        <w:instrText xml:space="preserve"> REF _Ref135329259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7</w:t>
      </w:r>
      <w:r>
        <w:fldChar w:fldCharType="end"/>
      </w:r>
      <w:r w:rsidR="00214461">
        <w:rPr>
          <w:lang w:val="en-US"/>
        </w:rPr>
        <w:t>)</w:t>
      </w:r>
      <w:r w:rsidR="005F03F8">
        <w:t xml:space="preserve">. Константа скорости этого процесса согласно </w:t>
      </w:r>
      <w:sdt>
        <w:sdtPr>
          <w:alias w:val="To edit, see citavi.com/edit"/>
          <w:tag w:val="CitaviPlaceholder#f512ee58-1a4e-4911-80f5-0d285f10a0da"/>
          <w:id w:val="-394818090"/>
          <w:placeholder>
            <w:docPart w:val="9C7018DEDBAD4B77AE090E88439604A0"/>
          </w:placeholder>
        </w:sdtPr>
        <w:sdtContent>
          <w:r w:rsidR="005F03F8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1MGNhZDNlLWI2NDktNGY0MS1hZTQ4LWQyNzNkOGM2YzJm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ZjUxMmVlNTgtMWE0ZS00OTExLTgwZjUtMGQyODVmMTBhMGRhIiwiVGV4dCI6IlsyMF0iLCJXQUlWZXJzaW9uIjoiNi4xNS4yLjAifQ==}</w:instrText>
          </w:r>
          <w:r w:rsidR="005F03F8">
            <w:fldChar w:fldCharType="separate"/>
          </w:r>
          <w:r w:rsidR="00983B76">
            <w:t>[20]</w:t>
          </w:r>
          <w:r w:rsidR="005F03F8">
            <w:fldChar w:fldCharType="end"/>
          </w:r>
        </w:sdtContent>
      </w:sdt>
      <w:r w:rsidR="005F03F8" w:rsidRPr="004A4849">
        <w:t xml:space="preserve"> </w:t>
      </w:r>
      <w:r w:rsidR="005F03F8">
        <w:t xml:space="preserve">варьируется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22FE4">
        <w:rPr>
          <w:b/>
          <w:bCs/>
        </w:rPr>
        <w:t xml:space="preserve"> </w:t>
      </w:r>
      <w:r w:rsidR="005F03F8" w:rsidRPr="00F36813">
        <w:t>(для замещенного феноксильного радикала):</w:t>
      </w:r>
    </w:p>
    <w:p w14:paraId="2816E3E2" w14:textId="1FA68AAD" w:rsidR="00DA335D" w:rsidRDefault="00214461" w:rsidP="00DA335D">
      <w:pPr>
        <w:pStyle w:val="af0"/>
      </w:pPr>
      <w:r>
        <w:object w:dxaOrig="6015" w:dyaOrig="1013" w14:anchorId="32FB2C09">
          <v:shape id="_x0000_i1027" type="#_x0000_t75" style="width:465.85pt;height:80pt" o:ole="">
            <v:imagedata r:id="rId20" o:title=""/>
          </v:shape>
          <o:OLEObject Type="Embed" ProgID="ChemDraw.Document.6.0" ShapeID="_x0000_i1027" DrawAspect="Content" ObjectID="_1778422513" r:id="rId21"/>
        </w:object>
      </w:r>
    </w:p>
    <w:p w14:paraId="1ABAE0A5" w14:textId="38CFA4D3" w:rsidR="00500807" w:rsidRDefault="00DA335D" w:rsidP="001771C7">
      <w:pPr>
        <w:pStyle w:val="af2"/>
      </w:pPr>
      <w:bookmarkStart w:id="52" w:name="_Ref135329259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7</w:t>
      </w:r>
      <w:r w:rsidR="004719C4">
        <w:rPr>
          <w:noProof/>
        </w:rPr>
        <w:fldChar w:fldCharType="end"/>
      </w:r>
      <w:bookmarkEnd w:id="52"/>
      <w:r w:rsidR="00622FE4">
        <w:t xml:space="preserve"> -</w:t>
      </w:r>
      <w:r>
        <w:t xml:space="preserve"> Механизм образования фенолэфира</w:t>
      </w:r>
    </w:p>
    <w:p w14:paraId="1F95B05E" w14:textId="77777777" w:rsidR="00DC2267" w:rsidRPr="00DC2267" w:rsidRDefault="00DC2267" w:rsidP="00DC2267">
      <w:pPr>
        <w:rPr>
          <w:lang w:eastAsia="ru-RU"/>
        </w:rPr>
      </w:pPr>
    </w:p>
    <w:p w14:paraId="66E3A10B" w14:textId="59B6D0F4" w:rsidR="00AA6957" w:rsidRPr="00AA6957" w:rsidRDefault="00AA6957" w:rsidP="001830AD">
      <w:pPr>
        <w:pStyle w:val="a2"/>
      </w:pPr>
      <w:r>
        <w:t xml:space="preserve">Это основной путь гибели семихиноновых радикалов, поэтому эта реакция должна быть учтена при расчете концентраций компонентов в ходе процесса фотовосставновления. </w:t>
      </w:r>
    </w:p>
    <w:p w14:paraId="4280E275" w14:textId="6A991C94" w:rsidR="008C6339" w:rsidRDefault="008C6339" w:rsidP="004B00CB">
      <w:pPr>
        <w:pStyle w:val="1"/>
      </w:pPr>
      <w:r>
        <w:lastRenderedPageBreak/>
        <w:t>Распад фенолэфира</w:t>
      </w:r>
    </w:p>
    <w:p w14:paraId="0459D2A2" w14:textId="53368D41" w:rsidR="00182F8F" w:rsidRDefault="008C6339" w:rsidP="001830AD">
      <w:pPr>
        <w:pStyle w:val="a3"/>
      </w:pPr>
      <w:r>
        <w:t xml:space="preserve">Продукты фотовосстановления о-хинонов аминами являются нестабильными и распадаются в темновой реакции на пирокатехин и азот-содержащие соединения </w:t>
      </w:r>
      <w:sdt>
        <w:sdtPr>
          <w:alias w:val="To edit, see citavi.com/edit"/>
          <w:tag w:val="CitaviPlaceholder#156d8c8b-7b2b-4766-83c8-e6acb0ecf695"/>
          <w:id w:val="-1677567287"/>
          <w:placeholder>
            <w:docPart w:val="099FF6D87B71473883D30DA3663CB390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wM2ZlZTE4LTJlNjUtNDNhNy1iY2M2LTM4NDU3ZjY4YmEyY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E1NmQ4YzhiLTdiMmItNDc2Ni04M2M4LWU2YWNiMGVjZjY5NS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Константа скорости реакции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</w:p>
    <w:p w14:paraId="74F68E00" w14:textId="29568FDA" w:rsidR="00182F8F" w:rsidRDefault="008C6339" w:rsidP="001830AD">
      <w:pPr>
        <w:pStyle w:val="a3"/>
      </w:pPr>
      <w:r w:rsidRPr="00FA2D51">
        <w:t>Степень устойчивости фенолэфиров</w:t>
      </w:r>
      <w:r w:rsidR="00182F8F">
        <w:t>, в первую очередь,</w:t>
      </w:r>
      <w:r w:rsidRPr="00FA2D51">
        <w:t xml:space="preserve"> зависит от стерических препятствий в новообразованной эфирной группе</w:t>
      </w:r>
      <w:r>
        <w:t xml:space="preserve">, она </w:t>
      </w:r>
      <w:r w:rsidRPr="00E303DB">
        <w:t>увеличивается при уменьшении объема заместителя рядом с новой эфирной связью</w:t>
      </w:r>
      <w:r w:rsidR="00D70E69">
        <w:t xml:space="preserve"> </w:t>
      </w:r>
      <w:sdt>
        <w:sdtPr>
          <w:alias w:val="To edit, see citavi.com/edit"/>
          <w:tag w:val="CitaviPlaceholder#dce8aa01-e8e5-4395-a555-daccea95d20c"/>
          <w:id w:val="751625437"/>
          <w:placeholder>
            <w:docPart w:val="DefaultPlaceholder_-1854013440"/>
          </w:placeholder>
        </w:sdtPr>
        <w:sdtContent>
          <w:r w:rsidR="00D70E69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5NDk3YWM3LWZkMDMtNGY3MC04YzM5LTE1Y2MyZmFmMDVkY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RjZThhYTAxLWU4ZTUtNDM5NS1hNTU1LWRhY2NlYTk1ZDIwYyIsIlRleHQiOiJbMjVdIiwiV0FJVmVyc2lvbiI6IjYuMTUuMi4wIn0=}</w:instrText>
          </w:r>
          <w:r w:rsidR="00D70E69">
            <w:fldChar w:fldCharType="separate"/>
          </w:r>
          <w:r w:rsidR="00983B76">
            <w:t>[25]</w:t>
          </w:r>
          <w:r w:rsidR="00D70E69">
            <w:fldChar w:fldCharType="end"/>
          </w:r>
        </w:sdtContent>
      </w:sdt>
      <w:r w:rsidRPr="00E303DB">
        <w:t>.</w:t>
      </w:r>
      <w:r w:rsidR="00182F8F">
        <w:t xml:space="preserve"> Так замена трет-бутильной группы на метильную группу или протон в положении 3 хиноидного кольца значительно снижает скорость распада фенолэфиров - величина константы скорости </w:t>
      </w:r>
      <w:r w:rsidR="00182F8F" w:rsidRPr="00513A12">
        <w:t xml:space="preserve">распада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182F8F" w:rsidRPr="00513A12">
        <w:t xml:space="preserve"> у</w:t>
      </w:r>
      <w:r w:rsidR="00182F8F">
        <w:t>меньшается на два</w:t>
      </w:r>
      <w:r w:rsidRPr="00E303DB">
        <w:t xml:space="preserve"> </w:t>
      </w:r>
      <w:r w:rsidR="00182F8F">
        <w:t xml:space="preserve">порядка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~3.3*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82F8F" w:rsidRPr="00513A12">
        <w:t xml:space="preserve"> (фенолэфир из 3,5-ди-т</w:t>
      </w:r>
      <w:r w:rsidR="00CF17DD">
        <w:t>рет</w:t>
      </w:r>
      <w:r w:rsidR="00182F8F" w:rsidRPr="00513A12">
        <w:t xml:space="preserve">-бутил-о-бензохинона и </w:t>
      </w:r>
      <w:r w:rsidR="00182F8F" w:rsidRPr="00513A12">
        <w:rPr>
          <w:lang w:val="en-US"/>
        </w:rPr>
        <w:t>n</w:t>
      </w:r>
      <w:r w:rsidR="00182F8F" w:rsidRPr="00513A12">
        <w:t xml:space="preserve">-Br-DMA);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~2.2*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82F8F" w:rsidRPr="00513A12">
        <w:t xml:space="preserve"> (фенолэфир из 3-т</w:t>
      </w:r>
      <w:r w:rsidR="00CF17DD">
        <w:t>рет</w:t>
      </w:r>
      <w:r w:rsidR="00182F8F" w:rsidRPr="00513A12">
        <w:t xml:space="preserve">-бутил-5-метил-о-бензохинона и </w:t>
      </w:r>
      <w:r w:rsidR="00182F8F" w:rsidRPr="00513A12">
        <w:rPr>
          <w:lang w:val="en-US"/>
        </w:rPr>
        <w:t>n</w:t>
      </w:r>
      <w:r w:rsidR="00182F8F" w:rsidRPr="00513A12">
        <w:t>-Br-DMA</w:t>
      </w:r>
      <w:r w:rsidR="00182F8F" w:rsidRPr="002E50FC">
        <w:t>)</w:t>
      </w:r>
    </w:p>
    <w:p w14:paraId="2ADBC66C" w14:textId="1B45CC15" w:rsidR="001771C7" w:rsidRPr="008E4497" w:rsidRDefault="00D70E69" w:rsidP="001771C7">
      <w:pPr>
        <w:pStyle w:val="a3"/>
      </w:pPr>
      <w:r>
        <w:t>Вторым фактором, влияющим на у</w:t>
      </w:r>
      <w:r w:rsidR="008C6339" w:rsidRPr="00E303DB">
        <w:t>стойчивость</w:t>
      </w:r>
      <w:r>
        <w:t>,</w:t>
      </w:r>
      <w:r w:rsidR="008C6339" w:rsidRPr="00E303DB">
        <w:t xml:space="preserve"> </w:t>
      </w:r>
      <w:r>
        <w:t>являются</w:t>
      </w:r>
      <w:r w:rsidR="008C6339" w:rsidRPr="00E303DB">
        <w:t xml:space="preserve"> </w:t>
      </w:r>
      <w:r>
        <w:t xml:space="preserve">донорно-акцепторные свойства </w:t>
      </w:r>
      <w:r w:rsidRPr="00D70E69">
        <w:t>его заместителей</w:t>
      </w:r>
      <w:r w:rsidR="008C6339" w:rsidRPr="00E303DB">
        <w:t xml:space="preserve"> свойств реагентов. Чем слабее электронно-акцепторные свойства хинонов и чем слабее электронно-донорные свойства аминов, тем стабильнее фенолэфиры</w:t>
      </w:r>
      <w:r>
        <w:t xml:space="preserve"> </w:t>
      </w:r>
      <w:sdt>
        <w:sdtPr>
          <w:alias w:val="To edit, see citavi.com/edit"/>
          <w:tag w:val="CitaviPlaceholder#ae2a02cd-3995-47d6-94b7-811b6e5657aa"/>
          <w:id w:val="-1033504779"/>
          <w:placeholder>
            <w:docPart w:val="DefaultPlaceholder_-1854013440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0YjRjMWNiLTRhYzEtNGE0OS05N2ZjLWUyZGU2MjVhYmEzN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FlMmEwMmNkLTM5OTUtNDdkNi05NGI3LTgxMWI2ZTU2NTdhYS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="008C6339" w:rsidRPr="00FA2D51">
        <w:t>.</w:t>
      </w:r>
      <w:r w:rsidR="008C6339">
        <w:t xml:space="preserve"> </w:t>
      </w:r>
      <w:r>
        <w:t xml:space="preserve">Этот факт объясняется </w:t>
      </w:r>
      <w:r w:rsidR="00A14AF9">
        <w:t>гетеролитическ</w:t>
      </w:r>
      <w:r>
        <w:t>им</w:t>
      </w:r>
      <w:r w:rsidR="00A14AF9">
        <w:t xml:space="preserve"> механизм</w:t>
      </w:r>
      <w:r>
        <w:t>ом распада</w:t>
      </w:r>
      <w:r w:rsidR="00500807">
        <w:t xml:space="preserve"> с образованием в конечном итоге пирокатехина</w:t>
      </w:r>
      <w:r w:rsidR="00500807" w:rsidRPr="00500807">
        <w:t xml:space="preserve"> </w:t>
      </w:r>
      <w:r w:rsidR="00500807">
        <w:t xml:space="preserve">(см. </w:t>
      </w:r>
      <w:r w:rsidR="00B5342D">
        <w:fldChar w:fldCharType="begin"/>
      </w:r>
      <w:r w:rsidR="00B5342D">
        <w:instrText xml:space="preserve"> REF _Ref165524963 \h </w:instrText>
      </w:r>
      <w:r w:rsidR="00B5342D">
        <w:fldChar w:fldCharType="separate"/>
      </w:r>
      <w:r w:rsidR="002F4324">
        <w:t xml:space="preserve">Схема </w:t>
      </w:r>
      <w:r w:rsidR="002F4324">
        <w:rPr>
          <w:noProof/>
        </w:rPr>
        <w:t>8</w:t>
      </w:r>
      <w:r w:rsidR="00B5342D">
        <w:fldChar w:fldCharType="end"/>
      </w:r>
      <w:r w:rsidR="00500807">
        <w:t>)</w:t>
      </w:r>
      <w:r w:rsidR="00D16092">
        <w:t xml:space="preserve"> </w:t>
      </w:r>
      <w:sdt>
        <w:sdtPr>
          <w:alias w:val="To edit, see citavi.com/edit"/>
          <w:tag w:val="CitaviPlaceholder#03243cc7-1b4e-4712-8caa-6a0a5aa4c9ec"/>
          <w:id w:val="55441321"/>
          <w:placeholder>
            <w:docPart w:val="7147D755ACEB4BDA80568861BCBBA358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yYWJkZmNhLTY0MTktNDMzOC05YjdlLWNiZGYwNzBmMzA0O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AzMjQzY2M3LTFiNGUtNDcxMi04Y2FhLTZhMGE1YWE0YzllYy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8E4497">
        <w:t>:</w:t>
      </w:r>
    </w:p>
    <w:p w14:paraId="42D5B2AA" w14:textId="67CA40E9" w:rsidR="00B5342D" w:rsidRDefault="005034D0" w:rsidP="005034D0">
      <w:pPr>
        <w:pStyle w:val="a3"/>
        <w:ind w:firstLine="0"/>
      </w:pPr>
      <w:r>
        <w:object w:dxaOrig="8852" w:dyaOrig="1275" w14:anchorId="288AEFE9">
          <v:shape id="_x0000_i1028" type="#_x0000_t75" style="width:467.4pt;height:68pt" o:ole="">
            <v:imagedata r:id="rId22" o:title=""/>
          </v:shape>
          <o:OLEObject Type="Embed" ProgID="ChemDraw.Document.6.0" ShapeID="_x0000_i1028" DrawAspect="Content" ObjectID="_1778422514" r:id="rId23"/>
        </w:object>
      </w:r>
    </w:p>
    <w:p w14:paraId="5437CB0F" w14:textId="4F71D2CE" w:rsidR="008C6339" w:rsidRDefault="00B5342D" w:rsidP="001771C7">
      <w:pPr>
        <w:pStyle w:val="af2"/>
      </w:pPr>
      <w:bookmarkStart w:id="53" w:name="_Ref165524963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8</w:t>
      </w:r>
      <w:r w:rsidR="004719C4">
        <w:rPr>
          <w:noProof/>
        </w:rPr>
        <w:fldChar w:fldCharType="end"/>
      </w:r>
      <w:bookmarkEnd w:id="53"/>
      <w:r w:rsidR="00622FE4">
        <w:t xml:space="preserve"> -</w:t>
      </w:r>
      <w:r>
        <w:t xml:space="preserve"> Механизм распада фенолэфира</w:t>
      </w:r>
    </w:p>
    <w:p w14:paraId="3BA6F0DC" w14:textId="77777777" w:rsidR="00DC2267" w:rsidRPr="00DC2267" w:rsidRDefault="00DC2267" w:rsidP="00DC2267">
      <w:pPr>
        <w:rPr>
          <w:lang w:eastAsia="ru-RU"/>
        </w:rPr>
      </w:pPr>
    </w:p>
    <w:p w14:paraId="70442384" w14:textId="620EE631" w:rsidR="008C6339" w:rsidRDefault="00594269" w:rsidP="001830AD">
      <w:pPr>
        <w:pStyle w:val="a2"/>
      </w:pPr>
      <w:r>
        <w:lastRenderedPageBreak/>
        <w:t>На</w:t>
      </w:r>
      <w:r w:rsidR="005A4800">
        <w:t xml:space="preserve"> </w:t>
      </w:r>
      <w:r w:rsidR="00446081">
        <w:t>рисунке</w:t>
      </w:r>
      <w:r w:rsidR="005A4800">
        <w:t xml:space="preserve"> приведены константы распада некоторых фенолэфиров</w:t>
      </w:r>
      <w:r w:rsidR="00810805">
        <w:t xml:space="preserve"> </w:t>
      </w:r>
      <w:sdt>
        <w:sdtPr>
          <w:alias w:val="To edit, see citavi.com/edit"/>
          <w:tag w:val="CitaviPlaceholder#ed7e9ba9-638c-4350-9673-35d126f07094"/>
          <w:id w:val="-2113039868"/>
          <w:placeholder>
            <w:docPart w:val="DefaultPlaceholder_-1854013440"/>
          </w:placeholder>
        </w:sdtPr>
        <w:sdtContent>
          <w:r w:rsidR="00810805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NDdmZjgyLTI4OTItNGQ4MC05YTkxLTBkMGRlYjgwMjFhN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VkN2U5YmE5LTYzOGMtNDM1MC05NjczLTM1ZDEyNmYwNzA5NCIsIlRleHQiOiJbMzVdIiwiV0FJVmVyc2lvbiI6IjYuMTUuMi4wIn0=}</w:instrText>
          </w:r>
          <w:r w:rsidR="00810805">
            <w:fldChar w:fldCharType="separate"/>
          </w:r>
          <w:r w:rsidR="00983B76">
            <w:t>[35]</w:t>
          </w:r>
          <w:r w:rsidR="00810805">
            <w:fldChar w:fldCharType="end"/>
          </w:r>
        </w:sdtContent>
      </w:sdt>
      <w:r>
        <w:t xml:space="preserve"> (см.</w:t>
      </w:r>
      <w:r w:rsidRPr="00446081">
        <w:t xml:space="preserve"> </w:t>
      </w:r>
      <w:r>
        <w:fldChar w:fldCharType="begin"/>
      </w:r>
      <w:r>
        <w:instrText xml:space="preserve"> REF _Ref165762402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4</w:t>
      </w:r>
      <w:r>
        <w:fldChar w:fldCharType="end"/>
      </w:r>
      <w:r>
        <w:t>)</w:t>
      </w:r>
      <w:r w:rsidR="005A4800">
        <w:t>:</w:t>
      </w:r>
    </w:p>
    <w:p w14:paraId="72AE9A55" w14:textId="77777777" w:rsidR="001771C7" w:rsidRDefault="001771C7" w:rsidP="001830AD">
      <w:pPr>
        <w:pStyle w:val="a2"/>
      </w:pPr>
    </w:p>
    <w:p w14:paraId="46DFB084" w14:textId="37431170" w:rsidR="00446081" w:rsidRDefault="009574D7" w:rsidP="001830AD">
      <w:pPr>
        <w:pStyle w:val="a2"/>
      </w:pPr>
      <w:r>
        <w:object w:dxaOrig="9651" w:dyaOrig="5168" w14:anchorId="76483A1D">
          <v:shape id="_x0000_i1029" type="#_x0000_t75" style="width:466.65pt;height:249.85pt" o:ole="">
            <v:imagedata r:id="rId24" o:title=""/>
          </v:shape>
          <o:OLEObject Type="Embed" ProgID="ChemDraw.Document.6.0" ShapeID="_x0000_i1029" DrawAspect="Content" ObjectID="_1778422515" r:id="rId25"/>
        </w:object>
      </w:r>
    </w:p>
    <w:p w14:paraId="7A48FE7A" w14:textId="41794C35" w:rsidR="00E35DFB" w:rsidRDefault="00446081" w:rsidP="001771C7">
      <w:pPr>
        <w:pStyle w:val="af2"/>
      </w:pPr>
      <w:bookmarkStart w:id="54" w:name="_Ref165762402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4</w:t>
      </w:r>
      <w:r w:rsidR="004719C4">
        <w:rPr>
          <w:noProof/>
        </w:rPr>
        <w:fldChar w:fldCharType="end"/>
      </w:r>
      <w:bookmarkEnd w:id="54"/>
      <w:r w:rsidR="00622FE4">
        <w:t xml:space="preserve"> -</w:t>
      </w:r>
      <w:r>
        <w:t xml:space="preserve"> Константы распада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*1000</m:t>
        </m:r>
      </m:oMath>
      <w:r>
        <w:t xml:space="preserve"> для разных </w:t>
      </w:r>
      <w:r w:rsidRPr="001771C7">
        <w:t>фенолэфиров</w:t>
      </w:r>
    </w:p>
    <w:p w14:paraId="54394CB5" w14:textId="77777777" w:rsidR="001771C7" w:rsidRPr="001771C7" w:rsidRDefault="001771C7" w:rsidP="001771C7">
      <w:pPr>
        <w:rPr>
          <w:lang w:eastAsia="ru-RU"/>
        </w:rPr>
      </w:pPr>
    </w:p>
    <w:p w14:paraId="18508A70" w14:textId="6814C7DF" w:rsidR="00CE08C2" w:rsidRPr="00CE08C2" w:rsidRDefault="0008021A" w:rsidP="001830AD">
      <w:pPr>
        <w:pStyle w:val="a2"/>
      </w:pPr>
      <w:r>
        <w:t>Несмотря</w:t>
      </w:r>
      <w:r w:rsidR="00CE08C2">
        <w:t xml:space="preserve"> на то, что образование фенолэфира – основная реакция гибели семихиноновых радикалов, низкое значение константы скорости, не позволяет уверенно утверждать, что данный путь лимитирует прирост или</w:t>
      </w:r>
      <w:r w:rsidR="00CE08C2">
        <w:rPr>
          <w:iCs/>
        </w:rPr>
        <w:t xml:space="preserve"> сильно влияет на </w:t>
      </w:r>
      <w:r w:rsidR="008B64B9">
        <w:rPr>
          <w:iCs/>
        </w:rPr>
        <w:t>концентрацию</w:t>
      </w:r>
      <w:r w:rsidR="00CE08C2">
        <w:t xml:space="preserve">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 w:rsidR="008B64B9">
        <w:rPr>
          <w:iCs/>
        </w:rPr>
        <w:t>, а значит на кинетику полимеризации в целом.</w:t>
      </w:r>
    </w:p>
    <w:p w14:paraId="3B1AECA2" w14:textId="45FB06EA" w:rsidR="00E35DFB" w:rsidRDefault="00E35DFB" w:rsidP="004B00CB">
      <w:pPr>
        <w:pStyle w:val="1"/>
      </w:pPr>
      <w:r>
        <w:t xml:space="preserve"> </w:t>
      </w:r>
      <w:r w:rsidR="00B20030">
        <w:t xml:space="preserve">Диспропорционирование </w:t>
      </w:r>
      <w:r w:rsidR="00B20030" w:rsidRPr="00E303DB">
        <w:t>оксифеноксильных радикалов</w:t>
      </w:r>
    </w:p>
    <w:p w14:paraId="30870FB3" w14:textId="73E2398B" w:rsidR="004016A9" w:rsidRPr="004E010E" w:rsidRDefault="00DA335D" w:rsidP="001830AD">
      <w:pPr>
        <w:pStyle w:val="a3"/>
      </w:pPr>
      <w:r w:rsidRPr="00E303DB">
        <w:t>Также возможна реакция диспропорционирования оксифеноксильных радикалов с образованием пирокатехина и о-хинона.</w:t>
      </w:r>
      <w:r w:rsidR="004016A9">
        <w:t xml:space="preserve"> </w:t>
      </w:r>
      <w:r w:rsidR="004016A9" w:rsidRPr="004E010E">
        <w:t xml:space="preserve">В работе </w:t>
      </w:r>
      <w:sdt>
        <w:sdtPr>
          <w:alias w:val="To edit, see citavi.com/edit"/>
          <w:tag w:val="CitaviPlaceholder#853a1813-8575-48a0-91f8-880ba4c91546"/>
          <w:id w:val="-393584676"/>
          <w:placeholder>
            <w:docPart w:val="4F238C2CF1FE4F27B10F581531603CF4"/>
          </w:placeholder>
        </w:sdtPr>
        <w:sdtContent>
          <w:r w:rsidR="004016A9" w:rsidRPr="004E010E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DIwZGZlLTU0ODctNGE0ZS1iYzJhLWJlZjRjYjUyODNjOS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EyVDIzOjU2OjA3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ODUzYTE4MTMtODU3NS00OGEwLTkxZjgtODgwYmE0YzkxNTQ2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 xml:space="preserve"> по определению механизма ингибирования в системе о-хинон – Н-донор были проведены реакции в обычных условиях термоинициирования и при облучении системы.</w:t>
      </w:r>
      <w:r w:rsidR="004016A9">
        <w:t xml:space="preserve"> </w:t>
      </w:r>
      <w:r w:rsidR="004016A9" w:rsidRPr="004E010E">
        <w:t xml:space="preserve">Известно, что пирокатехины и оксифеноксильные радикалы – ингибиторы радикальной полимеризации </w:t>
      </w:r>
      <w:sdt>
        <w:sdtPr>
          <w:alias w:val="To edit, see citavi.com/edit"/>
          <w:tag w:val="CitaviPlaceholder#6a9b8cb3-4fc4-453e-8a3e-e0cb42b303e4"/>
          <w:id w:val="-923252913"/>
          <w:placeholder>
            <w:docPart w:val="9EED6A1F8F954FD9A80C0BAD527960CB"/>
          </w:placeholder>
        </w:sdtPr>
        <w:sdtContent>
          <w:r w:rsidR="004016A9" w:rsidRPr="004E010E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OTQ2MjM2LTNkZWEtNDQ3Yi05M2I5LTRiOWVhMTRmODYwYSIsIlJhbmdlTGVuZ3RoIjoz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}</w:instrText>
          </w:r>
          <w:r w:rsidR="004016A9" w:rsidRPr="004E010E">
            <w:fldChar w:fldCharType="separate"/>
          </w:r>
          <w:r w:rsidR="00983B76">
            <w:t>[37, 38]</w:t>
          </w:r>
          <w:r w:rsidR="004016A9" w:rsidRPr="004E010E">
            <w:fldChar w:fldCharType="end"/>
          </w:r>
        </w:sdtContent>
      </w:sdt>
      <w:r w:rsidR="004016A9" w:rsidRPr="004E010E">
        <w:t>.</w:t>
      </w:r>
      <w:r w:rsidR="004016A9">
        <w:t xml:space="preserve"> </w:t>
      </w:r>
      <w:r w:rsidR="004016A9" w:rsidRPr="004E010E">
        <w:t xml:space="preserve">Поэтому </w:t>
      </w:r>
      <w:r w:rsidR="004016A9" w:rsidRPr="004E010E">
        <w:lastRenderedPageBreak/>
        <w:t xml:space="preserve">влияние продуктов фотовосстановления орто-бензохинонов в присутствии аминов на полимеризацию ММА моделировали посредством “предварительного облучения” мономера, содержащего хинон и амин с последующей полимеризацией в темновом режиме. В ходе работы наблюдалось ингибирование процесса реакции, при этом по отдельности хинон и амины на кинетику полимеризации не влияют </w:t>
      </w:r>
      <w:sdt>
        <w:sdtPr>
          <w:alias w:val="To edit, see citavi.com/edit"/>
          <w:tag w:val="CitaviPlaceholder#5d446b03-f85e-4d07-aab2-6d0e830979be"/>
          <w:id w:val="-8454327"/>
          <w:placeholder>
            <w:docPart w:val="AB9A2448EDE443A1B8338768DFC891BD"/>
          </w:placeholder>
        </w:sdtPr>
        <w:sdtContent>
          <w:r w:rsidR="004016A9" w:rsidRPr="004E010E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hZjE4NjEwLTQwM2ItNDY4OS05ZDVmLWM4MmRhOTM5OWEzMy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EyVDIzOjU2OjA3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NWQ0NDZiMDMtZjg1ZS00ZDA3LWFhYjItNmQwZTgzMDk3OWJl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>. Данный факт вместе с изложенным выше указывает на то, что ингибитор образуется во время облучения растворов хинона и амина в ММА в результате реакции фотовосстановления хинона</w:t>
      </w:r>
      <w:r w:rsidR="006E0737" w:rsidRPr="004E010E">
        <w:t>, реакция равновесна</w:t>
      </w:r>
      <w:r w:rsidR="006E0737">
        <w:t xml:space="preserve"> с</w:t>
      </w:r>
      <w:r w:rsidR="006E0737" w:rsidRPr="004E010E">
        <w:t xml:space="preserve"> </w:t>
      </w:r>
      <w:r w:rsidR="006E0737" w:rsidRPr="00513A12">
        <w:t xml:space="preserve">константой: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6E0737" w:rsidRPr="00513A12">
        <w:t xml:space="preserve"> </w:t>
      </w:r>
      <w:sdt>
        <w:sdtPr>
          <w:rPr>
            <w:lang w:val="en-US"/>
          </w:rPr>
          <w:alias w:val="To edit, see citavi.com/edit"/>
          <w:tag w:val="CitaviPlaceholder#f7bdfb11-2335-4133-a72e-8f8d989c7f4f"/>
          <w:id w:val="-1748412419"/>
          <w:placeholder>
            <w:docPart w:val="78709DC0B9324369B5EE21E45B77CB20"/>
          </w:placeholder>
        </w:sdtPr>
        <w:sdtContent>
          <w:r w:rsidR="006E0737" w:rsidRPr="00513A12">
            <w:rPr>
              <w:lang w:val="en-US"/>
            </w:rPr>
            <w:fldChar w:fldCharType="begin"/>
          </w:r>
          <w:r w:rsidR="000D08D2">
            <w:rPr>
              <w:lang w:val="en-US"/>
            </w:rPr>
            <w:instrText>ADDIN</w:instrText>
          </w:r>
          <w:r w:rsidR="000D08D2" w:rsidRPr="000D08D2">
            <w:instrText xml:space="preserve"> </w:instrText>
          </w:r>
          <w:r w:rsidR="000D08D2">
            <w:rPr>
              <w:lang w:val="en-US"/>
            </w:rPr>
            <w:instrText>CitaviPlaceholder</w:instrText>
          </w:r>
          <w:r w:rsidR="000D08D2" w:rsidRPr="000D08D2">
            <w:instrText>{</w:instrText>
          </w:r>
          <w:r w:rsidR="000D08D2">
            <w:rPr>
              <w:lang w:val="en-US"/>
            </w:rPr>
            <w:instrText>eyIkaWQiOiIxIiwiJHR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DaXRhdGlvbnMuV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yZFBsYWNlaG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sZGVyLCBTd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aSIsIkVudHJpZXMiOlt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IjIiLCIkdHlwZSI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YXZpLkNpdGF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ucy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Xb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JkUGxhY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Vob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xkZXJFbnRyeSwgU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DaXRhdmkiLCJJZCI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IjUyMjczZGJjLWI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YmMtNGI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Mi</w:instrText>
          </w:r>
          <w:r w:rsidR="000D08D2" w:rsidRPr="000D08D2">
            <w:instrText>04</w:instrText>
          </w:r>
          <w:r w:rsidR="000D08D2">
            <w:rPr>
              <w:lang w:val="en-US"/>
            </w:rPr>
            <w:instrText>NGVmLTc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ZTY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OWMzNzA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NyIsIlJhbmdlTGVuZ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RoIjo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LCJSZWZlcmVuY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IjMyMGMyY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Q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LThlNjctNGZlMS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iODRiLTBkYTZjYzc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VkNyIsIlBhZ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VSYW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eyIkaWQiOiIzIiwiJHR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FjYWRlbWljLlBhZ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VSYW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nZSwgU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pYyIsIkVuZFBhZ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UiOnsiJGlkIjoiNCIsIiR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eXBlIjoiU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QYWdlTnVtYmVyLCBTd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FjYWRlbWljIiwiSXNGdWxseU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bWVyaWMiOmZhbHNlLCJOdW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iZXJpbmdUeXBlIjowLCJOdW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lcmFsU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lzdGVtIjowfSwiTnVtYmVyaW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MCwiTnVtZXJhbFN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RlbSI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RhcnRQYWdlIjp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IjUiLCIkdHlwZSI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aXNzQWNhZGVtaWMuUGFnZU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bWJlciwgU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pYyIsIklzRnVsbHlOdW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lcmljIjpmYWxzZSwiTnVtYmVyaW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MCwiTnVtZXJhbFN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RlbSI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MH</w:instrText>
          </w:r>
          <w:r w:rsidR="000D08D2" w:rsidRPr="000D08D2">
            <w:instrText>19</w:instrText>
          </w:r>
          <w:r w:rsidR="000D08D2">
            <w:rPr>
              <w:lang w:val="en-US"/>
            </w:rPr>
            <w:instrText>LCJSZWZlcmVuY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UiOnsiJGlkIjoiNiIsIiR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eXBlIjoiU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DaXRhdmkuUmVmZXJlbmNlLCBTd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aSIsIkFic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RyYWN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Q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tcGxleGl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MCwiQWJzdHJhY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RTb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VyY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VUZXh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Rm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ybWF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IjowLCJBdXRob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JzIjpbeyIkaWQiOiI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QZXJzb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sIFN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YXZpIiwiRmlyc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ROYW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lIjoi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Jsu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JguIiwiTGFzdE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</w:instrText>
          </w:r>
          <w:r w:rsidR="000D08D2" w:rsidRPr="000D08D2">
            <w:instrText>48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MzA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PC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vcz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iLCJQZXJpb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FsIjp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IjEwIiwiJHR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QZXJpb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FsLCBTd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hbWUiOiLQmtC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QtdGC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LjQutCwINC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INC</w:instrText>
          </w:r>
          <w:r w:rsidR="000D08D2" w:rsidRPr="000D08D2">
            <w:instrText>60</w:instrText>
          </w:r>
          <w:r w:rsidR="000D08D2">
            <w:rPr>
              <w:lang w:val="en-US"/>
            </w:rPr>
            <w:instrText>LDRgtCw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LvQuNC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LiIsIlBhZ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luYXRpb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iOjAsIlByb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ZmFsc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UsIkNyZWF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ZWRCeSI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IT</w:instrText>
          </w:r>
          <w:r w:rsidR="000D08D2" w:rsidRPr="000D08D2">
            <w:instrText>01</w:instrText>
          </w:r>
          <w:r w:rsidR="000D08D2">
            <w:rPr>
              <w:lang w:val="en-US"/>
            </w:rPr>
            <w:instrText>FIiwiQ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JlYXRlZE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uIjoiMjAyMy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wNS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xNVQxMTozMjowOSIsIk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vZGlmaWVkQnkiOiJfSE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NRSIsIklkIjoiYjRmYmY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YjctMDdhNi</w:instrText>
          </w:r>
          <w:r w:rsidR="000D08D2" w:rsidRPr="000D08D2">
            <w:instrText>00</w:instrText>
          </w:r>
          <w:r w:rsidR="000D08D2">
            <w:rPr>
              <w:lang w:val="en-US"/>
            </w:rPr>
            <w:instrText>NDZlLWFjNmItYzk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JiNWM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NmFjIiwiTW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kaWZpZWRPbiI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IjIwMjMtMDUtMTVUMTE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MDkiLCJQcm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qZWN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IiRyZWYiOiI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In</w:instrText>
          </w:r>
          <w:r w:rsidR="000D08D2" w:rsidRPr="000D08D2">
            <w:instrText>19</w:instrText>
          </w:r>
          <w:r w:rsidR="000D08D2">
            <w:rPr>
              <w:lang w:val="en-US"/>
            </w:rPr>
            <w:instrText>LCJQdWJsaXNoZXJzIjpbXSwiUXVvdGF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sIlJhdGluZyI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MCwiUmVmZXJlbmNlVHlwZSI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IkpvdXJuYWxBcnRpY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xlIiwiU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hvcnRUaXRsZVVwZGF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ZVR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cGUiOjAsIlN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YXRpY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lkcyI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WyIwNTIzMDdjYy</w:instrText>
          </w:r>
          <w:r w:rsidR="000D08D2" w:rsidRPr="000D08D2">
            <w:instrText>02</w:instrText>
          </w:r>
          <w:r w:rsidR="000D08D2">
            <w:rPr>
              <w:lang w:val="en-US"/>
            </w:rPr>
            <w:instrText>NDgwLTQ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MGQtYWNhYy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iMTE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ZTkwMzNiY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IiXSwiVGFibGVPZkNvbnRlbnRzQ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tcGxleGl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MCwiVGFibGVPZkNvbnRlbnRzU</w:instrText>
          </w:r>
          <w:r w:rsidR="000D08D2" w:rsidRPr="000D08D2">
            <w:instrText>291</w:instrText>
          </w:r>
          <w:r w:rsidR="000D08D2">
            <w:rPr>
              <w:lang w:val="en-US"/>
            </w:rPr>
            <w:instrText>cmNlVGV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dEZvcm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hdCI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MCwiVGFza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MiOltdLCJUcmFuc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xhdG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sIlZvbHVtZSI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IjMwIiwiWWVhciI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IjE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ODkiLCJZZWFyUmVzb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ZWQiOiIxOTg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IiwiQ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JlYXRlZEJ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IjoiX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hPTUUiLCJDcmVhdGVkT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iOiIyMDIzLTA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LTE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VDExOjMxOjQ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IiwiTW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kaWZpZWRCeSI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IT</w:instrText>
          </w:r>
          <w:r w:rsidR="000D08D2" w:rsidRPr="000D08D2">
            <w:instrText>01</w:instrText>
          </w:r>
          <w:r w:rsidR="000D08D2">
            <w:rPr>
              <w:lang w:val="en-US"/>
            </w:rPr>
            <w:instrText>FIiwiSWQiOiIzMjBjMmNkNC</w:instrText>
          </w:r>
          <w:r w:rsidR="000D08D2" w:rsidRPr="000D08D2">
            <w:instrText>04</w:instrText>
          </w:r>
          <w:r w:rsidR="000D08D2">
            <w:rPr>
              <w:lang w:val="en-US"/>
            </w:rPr>
            <w:instrText>ZTY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LTRmZTEtYjg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Yi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wZGE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NzdlZDciLCJNb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RpZmllZE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uIjoiMjAyNC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wNS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xMlQyMzo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NjowNyIsIlByb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plY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QiOnsiJHJlZiI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IjgifX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sIlVzZU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bWJlcmluZ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cGVPZlBhcmVudERvY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VtZW</w:instrText>
          </w:r>
          <w:r w:rsidR="000D08D2" w:rsidRPr="000D08D2">
            <w:instrText>50</w:instrText>
          </w:r>
          <w:r w:rsidR="000D08D2">
            <w:rPr>
              <w:lang w:val="en-US"/>
            </w:rPr>
            <w:instrText>IjpmYWxzZX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dLCJGb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JtYXR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ZWRUZXh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IjExIiwiQ</w:instrText>
          </w:r>
          <w:r w:rsidR="000D08D2" w:rsidRPr="000D08D2">
            <w:instrText>291</w:instrText>
          </w:r>
          <w:r w:rsidR="000D08D2">
            <w:rPr>
              <w:lang w:val="en-US"/>
            </w:rPr>
            <w:instrText>bnQiOjEsIlRleHRVbml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siJGlkIjoiMTIiLCJGb</w:instrText>
          </w:r>
          <w:r w:rsidR="000D08D2" w:rsidRPr="000D08D2">
            <w:instrText>250</w:instrText>
          </w:r>
          <w:r w:rsidR="000D08D2">
            <w:rPr>
              <w:lang w:val="en-US"/>
            </w:rPr>
            <w:instrText>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bGUiOnsiJGlkIjoiMTMiLCJOZXV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cmFsIjp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cnVlfSwiUmVhZGluZ</w:instrText>
          </w:r>
          <w:r w:rsidR="000D08D2" w:rsidRPr="000D08D2">
            <w:instrText>09</w:instrText>
          </w:r>
          <w:r w:rsidR="000D08D2">
            <w:rPr>
              <w:lang w:val="en-US"/>
            </w:rPr>
            <w:instrText>yZGVyIjoxLCJUZXh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IjoiWzM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XSJ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XX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sIlRhZyI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aVBsYWNlaG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sZGVyI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YmRmYjExLTIzMzUtNDEzMy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hNzJlLThmOGQ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ODljN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ZiIsIlRleHQiOiJbMzddIiwiV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FJVmVyc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lvbiI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IjYuMTUuMi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wIn</w:instrText>
          </w:r>
          <w:r w:rsidR="000D08D2" w:rsidRPr="000D08D2">
            <w:instrText>0=}</w:instrText>
          </w:r>
          <w:r w:rsidR="006E0737" w:rsidRPr="00513A12">
            <w:rPr>
              <w:lang w:val="en-US"/>
            </w:rPr>
            <w:fldChar w:fldCharType="separate"/>
          </w:r>
          <w:r w:rsidR="00983B76">
            <w:t>[37]</w:t>
          </w:r>
          <w:r w:rsidR="006E0737" w:rsidRPr="00513A12">
            <w:rPr>
              <w:lang w:val="en-US"/>
            </w:rPr>
            <w:fldChar w:fldCharType="end"/>
          </w:r>
        </w:sdtContent>
      </w:sdt>
      <w:r w:rsidR="008E4497" w:rsidRPr="00513A12">
        <w:t>.</w:t>
      </w:r>
      <w:r w:rsidR="004016A9" w:rsidRPr="00513A12">
        <w:t xml:space="preserve"> </w:t>
      </w:r>
      <w:r w:rsidR="006E0737" w:rsidRPr="00513A12">
        <w:t xml:space="preserve">Диспропорционирование оксифеноксильных радикалов проходит </w:t>
      </w:r>
      <w:r w:rsidR="004016A9" w:rsidRPr="00513A12">
        <w:t xml:space="preserve">по механизму, представленному на схеме ниже (см. </w:t>
      </w:r>
      <w:r w:rsidR="004016A9" w:rsidRPr="00513A12">
        <w:fldChar w:fldCharType="begin"/>
      </w:r>
      <w:r w:rsidR="004016A9" w:rsidRPr="00513A12">
        <w:instrText xml:space="preserve"> REF _Ref135206354 \h  \* MERGEFORMAT </w:instrText>
      </w:r>
      <w:r w:rsidR="004016A9" w:rsidRPr="00513A12">
        <w:fldChar w:fldCharType="separate"/>
      </w:r>
      <w:r w:rsidR="002F4324">
        <w:t xml:space="preserve">Схема </w:t>
      </w:r>
      <w:r w:rsidR="002F4324">
        <w:rPr>
          <w:noProof/>
        </w:rPr>
        <w:t>9</w:t>
      </w:r>
      <w:r w:rsidR="004016A9" w:rsidRPr="00513A12">
        <w:fldChar w:fldCharType="end"/>
      </w:r>
      <w:r w:rsidR="006E0737" w:rsidRPr="00513A12">
        <w:t>)</w:t>
      </w:r>
      <w:r w:rsidR="008E4497" w:rsidRPr="00513A12">
        <w:t xml:space="preserve"> с</w:t>
      </w:r>
      <w:r w:rsidR="006E0737" w:rsidRPr="00513A12">
        <w:t xml:space="preserve"> </w:t>
      </w:r>
      <w:r w:rsidR="008E4497" w:rsidRPr="00513A12">
        <w:t>к</w:t>
      </w:r>
      <w:r w:rsidR="006E0737" w:rsidRPr="00513A12">
        <w:t>онстант</w:t>
      </w:r>
      <w:r w:rsidR="008E4497" w:rsidRPr="00513A12">
        <w:t>ой</w:t>
      </w:r>
      <w:r w:rsidR="006E0737" w:rsidRPr="00513A12">
        <w:t xml:space="preserve"> </w:t>
      </w:r>
      <w:r w:rsidR="008E4497" w:rsidRPr="00513A12">
        <w:t>равновесия</w:t>
      </w:r>
      <w:r w:rsidR="006E0737" w:rsidRPr="00513A12">
        <w:t xml:space="preserve">, соответственно, равна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~0.5*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8E4497" w:rsidRPr="00513A12">
        <w:t xml:space="preserve">. Согласно работе </w:t>
      </w:r>
      <w:sdt>
        <w:sdtPr>
          <w:alias w:val="To edit, see citavi.com/edit"/>
          <w:tag w:val="CitaviPlaceholder#5c574ad7-3624-4bd8-8509-61221bac81d0"/>
          <w:id w:val="1301960859"/>
          <w:placeholder>
            <w:docPart w:val="DefaultPlaceholder_-1854013440"/>
          </w:placeholder>
        </w:sdtPr>
        <w:sdtContent>
          <w:r w:rsidR="008E4497" w:rsidRPr="00513A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wNTk3OTNhLTQ0MTgtNDVlYS1iY2U5LTc1MTg3OTcxZGE0NiIsIlJhbmdlTGVuZ3RoIjo0LCJSZWZlcmVuY2VJZCI6IjY3ZjgyN2NjLTllZDMtNGFkNC1hNTlkLTA5ZmFjZWIwNzg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HQstGP0YLQvtGB0LvQsNCyIiwiTGFzdE5hbWUiOiLQk9Cw0LTQvtC80YHQutC40LkiLCJNaWRkbGVOYW1lIjoi0K/RgNC+0YHQu9Cw0LLQvtCy0LjRhyIsIlByb3RlY3RlZCI6ZmFsc2UsIlNleCI6MCwiQ3JlYXRlZEJ5IjoiX0hPTUUiLCJDcmVhdGVkT24iOiIyMDI0LTA1LTAyVDAzOjA3OjI5IiwiTW9kaWZpZWRCeSI6Il9IT01FIiwiSWQiOiI3ZGZiNjhkZC02Mjc5LTQ4NGItYWMzNC05YzIwNzU4ZjRlNjMiLCJNb2RpZmllZE9uIjoiMjAyNC0wNS0wMlQwMzowNzoy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nRydW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aWV3ZXIucnNsLnJ1L3J1L3JzbDAxMDA0NzI1MzE0IiwiVXJpU3RyaW5nIjoiaHR0cHM6Ly92aWV3ZXIucnNsLnJ1L3J1L3JzbDAxMDA0NzI1MzE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}</w:instrText>
          </w:r>
          <w:r w:rsidR="008E4497" w:rsidRPr="00513A12">
            <w:fldChar w:fldCharType="separate"/>
          </w:r>
          <w:r w:rsidR="00983B76">
            <w:t>[39]</w:t>
          </w:r>
          <w:r w:rsidR="008E4497" w:rsidRPr="00513A12">
            <w:fldChar w:fldCharType="end"/>
          </w:r>
        </w:sdtContent>
      </w:sdt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E0737" w:rsidRPr="00513A12">
        <w:t xml:space="preserve"> </w:t>
      </w:r>
      <w:r w:rsidR="008E4497" w:rsidRPr="00513A12">
        <w:t>(для 2,5-дихлоргидрохинона). К</w:t>
      </w:r>
      <w:r w:rsidR="006E0737" w:rsidRPr="00513A12">
        <w:t>инетика исчезновения оксифеноксильных радикалов описывается уравнением реакции второго порядка с константой скорост</w:t>
      </w:r>
      <w:r w:rsidR="006E0737">
        <w:rPr>
          <w:bCs/>
        </w:rPr>
        <w:t xml:space="preserve">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E0737" w:rsidRPr="004016A9">
        <w:t xml:space="preserve"> </w:t>
      </w:r>
      <w:sdt>
        <w:sdtPr>
          <w:alias w:val="To edit, see citavi.com/edit"/>
          <w:tag w:val="CitaviPlaceholder#25aaa2f7-c915-46be-84b5-1611e37ec6ee"/>
          <w:id w:val="1801271695"/>
          <w:placeholder>
            <w:docPart w:val="7C2277E13CFF4315AD115448059E3111"/>
          </w:placeholder>
        </w:sdtPr>
        <w:sdtEndPr>
          <w:rPr>
            <w:b/>
            <w:bCs/>
          </w:rPr>
        </w:sdtEndPr>
        <w:sdtContent>
          <w:r w:rsidR="006E0737" w:rsidRPr="004016A9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1MTJmZDdjLWY1YmYtNGU0MS04YWNlLTI2YTA5MjgzMzYz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EyVDIzOjU2OjA3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MjVhYWEyZjctYzkxNS00NmJlLTg0YjUtMTYxMWUzN2VjNmVlIiwiVGV4dCI6IlsyMF0iLCJXQUlWZXJzaW9uIjoiNi4xNS4yLjAifQ==}</w:instrText>
          </w:r>
          <w:r w:rsidR="006E0737" w:rsidRPr="004016A9">
            <w:fldChar w:fldCharType="separate"/>
          </w:r>
          <w:r w:rsidR="00983B76">
            <w:t>[20]</w:t>
          </w:r>
          <w:r w:rsidR="006E0737" w:rsidRPr="004016A9">
            <w:fldChar w:fldCharType="end"/>
          </w:r>
        </w:sdtContent>
      </w:sdt>
      <w:r w:rsidR="004016A9" w:rsidRPr="004E010E">
        <w:t xml:space="preserve">: </w:t>
      </w:r>
    </w:p>
    <w:p w14:paraId="48720890" w14:textId="6FD5EED8" w:rsidR="004016A9" w:rsidRPr="006B074F" w:rsidRDefault="009574D7" w:rsidP="004016A9">
      <w:pPr>
        <w:pStyle w:val="af0"/>
      </w:pPr>
      <w:r>
        <w:object w:dxaOrig="7877" w:dyaOrig="888" w14:anchorId="3B14A90E">
          <v:shape id="_x0000_i1030" type="#_x0000_t75" style="width:471.85pt;height:53.5pt" o:ole="">
            <v:imagedata r:id="rId26" o:title=""/>
          </v:shape>
          <o:OLEObject Type="Embed" ProgID="ChemDraw.Document.6.0" ShapeID="_x0000_i1030" DrawAspect="Content" ObjectID="_1778422516" r:id="rId27"/>
        </w:object>
      </w:r>
    </w:p>
    <w:p w14:paraId="1E0DD42F" w14:textId="4F8604D4" w:rsidR="004016A9" w:rsidRDefault="004016A9" w:rsidP="001771C7">
      <w:pPr>
        <w:pStyle w:val="af2"/>
      </w:pPr>
      <w:bookmarkStart w:id="55" w:name="_Ref135206354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9</w:t>
      </w:r>
      <w:r w:rsidR="004719C4">
        <w:rPr>
          <w:noProof/>
        </w:rPr>
        <w:fldChar w:fldCharType="end"/>
      </w:r>
      <w:bookmarkEnd w:id="55"/>
      <w:r w:rsidR="00622FE4">
        <w:t xml:space="preserve"> -</w:t>
      </w:r>
      <w:r>
        <w:t xml:space="preserve"> Фотовосстановление хинонов в присутствии пирокатехинов.</w:t>
      </w:r>
    </w:p>
    <w:p w14:paraId="69D00D46" w14:textId="77777777" w:rsidR="00DC2267" w:rsidRPr="00DC2267" w:rsidRDefault="00DC2267" w:rsidP="00DC2267">
      <w:pPr>
        <w:rPr>
          <w:lang w:eastAsia="ru-RU"/>
        </w:rPr>
      </w:pPr>
    </w:p>
    <w:p w14:paraId="26EE10BC" w14:textId="3A7C97B9" w:rsidR="009574D7" w:rsidRPr="00DC2267" w:rsidRDefault="00460EB9" w:rsidP="00DC2267">
      <w:pPr>
        <w:pStyle w:val="a2"/>
        <w:rPr>
          <w:b/>
          <w:bCs/>
        </w:rPr>
      </w:pPr>
      <w:r w:rsidRPr="00513A12">
        <w:t>Зная константу равновесия и константу скорости прямой реакции, получаем значение константы скорости обратной</w:t>
      </w:r>
      <w:r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rPr>
          <w:b/>
          <w:bCs/>
        </w:rPr>
        <w:t xml:space="preserve"> </w:t>
      </w:r>
      <w:r w:rsidR="00EC40C2" w:rsidRPr="002D16A1">
        <w:t xml:space="preserve">. </w:t>
      </w:r>
      <w:r w:rsidR="00EC40C2" w:rsidRPr="00EC40C2">
        <w:t xml:space="preserve">Характерные значения констант гибели оксифеноксильных радикалов </w:t>
      </w:r>
      <w:r w:rsidR="002D16A1">
        <w:t xml:space="preserve">при </w:t>
      </w:r>
      <m:oMath>
        <m:r>
          <w:rPr>
            <w:rFonts w:ascii="Cambria Math" w:hAnsi="Cambria Math"/>
          </w:rPr>
          <m:t>T ~ 20°C</m:t>
        </m:r>
      </m:oMath>
      <w:r w:rsidR="002D16A1">
        <w:t xml:space="preserve"> </w:t>
      </w:r>
      <w:r w:rsidR="00EC40C2" w:rsidRPr="00EC40C2">
        <w:t>приведены в таблице</w:t>
      </w:r>
      <w:r w:rsidR="002D16A1">
        <w:t xml:space="preserve"> (см. </w:t>
      </w:r>
      <w:r w:rsidR="002D16A1">
        <w:fldChar w:fldCharType="begin"/>
      </w:r>
      <w:r w:rsidR="002D16A1">
        <w:instrText xml:space="preserve"> REF _Ref135124116 \h </w:instrText>
      </w:r>
      <w:r w:rsidR="002D16A1">
        <w:fldChar w:fldCharType="separate"/>
      </w:r>
      <w:r w:rsidR="002F4324" w:rsidRPr="003D089E">
        <w:t xml:space="preserve">Таблица </w:t>
      </w:r>
      <w:r w:rsidR="002F4324">
        <w:rPr>
          <w:noProof/>
        </w:rPr>
        <w:t>1</w:t>
      </w:r>
      <w:r w:rsidR="002D16A1">
        <w:fldChar w:fldCharType="end"/>
      </w:r>
      <w:r w:rsidR="002D16A1">
        <w:t>)</w:t>
      </w:r>
      <w:r w:rsidR="001B1CB0">
        <w:t xml:space="preserve"> </w:t>
      </w:r>
      <w:sdt>
        <w:sdtPr>
          <w:alias w:val="To edit, see citavi.com/edit"/>
          <w:tag w:val="CitaviPlaceholder#f4e75e90-972a-426c-9c41-cc81794d7d60"/>
          <w:id w:val="859246587"/>
          <w:placeholder>
            <w:docPart w:val="DefaultPlaceholder_-1854013440"/>
          </w:placeholder>
        </w:sdtPr>
        <w:sdtContent>
          <w:r w:rsidR="001B1CB0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yOGE4N2FiLThkZjUtNDE4YS05NjhhLWU3YzM0NjExYmIyO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Y0ZTc1ZTkwLTk3MmEtNDI2Yy05YzQxLWNjODE3OTRkN2Q2MCIsIlRleHQiOiJbMzVdIiwiV0FJVmVyc2lvbiI6IjYuMTUuMi4wIn0=}</w:instrText>
          </w:r>
          <w:r w:rsidR="001B1CB0">
            <w:fldChar w:fldCharType="separate"/>
          </w:r>
          <w:r w:rsidR="00983B76">
            <w:t>[35]</w:t>
          </w:r>
          <w:r w:rsidR="001B1CB0">
            <w:fldChar w:fldCharType="end"/>
          </w:r>
        </w:sdtContent>
      </w:sdt>
      <w:r w:rsidR="00EC40C2">
        <w:rPr>
          <w:b/>
          <w:bCs/>
        </w:rPr>
        <w:t>:</w:t>
      </w:r>
      <w:r w:rsidR="009574D7">
        <w:br w:type="page"/>
      </w:r>
    </w:p>
    <w:p w14:paraId="468B871D" w14:textId="7C584309" w:rsidR="001771C7" w:rsidRPr="003D089E" w:rsidRDefault="001771C7" w:rsidP="001771C7">
      <w:pPr>
        <w:pStyle w:val="af2"/>
      </w:pPr>
      <w:bookmarkStart w:id="56" w:name="_Ref135124116"/>
      <w:bookmarkStart w:id="57" w:name="_Ref135124107"/>
      <w:r w:rsidRPr="003D089E"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1</w:t>
      </w:r>
      <w:r>
        <w:rPr>
          <w:noProof/>
        </w:rPr>
        <w:fldChar w:fldCharType="end"/>
      </w:r>
      <w:bookmarkEnd w:id="56"/>
      <w:r>
        <w:rPr>
          <w:noProof/>
        </w:rPr>
        <w:t xml:space="preserve"> -</w:t>
      </w:r>
      <w:r w:rsidRPr="003D089E">
        <w:t xml:space="preserve"> Константы гибели </w:t>
      </w:r>
      <w:r w:rsidRPr="004016A9">
        <w:t xml:space="preserve">оксифеноксильных </w:t>
      </w:r>
      <w:r w:rsidRPr="003D089E">
        <w:t xml:space="preserve">радикалов при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~ 20°</m:t>
        </m:r>
        <m:r>
          <w:rPr>
            <w:rFonts w:ascii="Cambria Math" w:hAnsi="Cambria Math"/>
          </w:rPr>
          <m:t>C</m:t>
        </m:r>
      </m:oMath>
      <w:bookmarkEnd w:id="57"/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6"/>
      </w:tblGrid>
      <w:tr w:rsidR="009574D7" w14:paraId="7EB3BE98" w14:textId="77777777" w:rsidTr="009574D7">
        <w:trPr>
          <w:cantSplit/>
        </w:trPr>
        <w:tc>
          <w:tcPr>
            <w:tcW w:w="9346" w:type="dxa"/>
          </w:tcPr>
          <w:tbl>
            <w:tblPr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621"/>
              <w:gridCol w:w="1517"/>
              <w:gridCol w:w="2637"/>
            </w:tblGrid>
            <w:tr w:rsidR="009574D7" w:rsidRPr="00BA55B4" w14:paraId="7DB3D18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D0740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Исходный хинон</w:t>
                  </w:r>
                </w:p>
              </w:tc>
              <w:tc>
                <w:tcPr>
                  <w:tcW w:w="0" w:type="auto"/>
                  <w:gridSpan w:val="2"/>
                  <w:tcBorders>
                    <w:top w:val="single" w:sz="8" w:space="0" w:color="auto"/>
                    <w:left w:val="nil"/>
                    <w:bottom w:val="nil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220039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Констант скорости реакции гибели, М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  <w:r w:rsidRPr="009574D7">
                    <w:rPr>
                      <w:sz w:val="22"/>
                      <w:szCs w:val="28"/>
                    </w:rPr>
                    <w:t>с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</w:p>
              </w:tc>
            </w:tr>
            <w:tr w:rsidR="009574D7" w:rsidRPr="00BA55B4" w14:paraId="7A60005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67A78B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375FF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 xml:space="preserve">QН•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E0C7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растворитель</w:t>
                  </w:r>
                </w:p>
              </w:tc>
            </w:tr>
            <w:tr w:rsidR="009574D7" w:rsidRPr="00BA55B4" w14:paraId="1465CFF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FFAC7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р-Бензохинон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C5547E" w14:textId="74EFBF3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47466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0318EDD8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0E70C3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ACBA41E" w14:textId="6BC6C1F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163F77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2C0C3E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E691C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17C504A" w14:textId="430B06AE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2104C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5808031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828093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F6B23C" w14:textId="190C20B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5.40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D20A28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ACE68D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66C42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24DA4CC" w14:textId="01510992" w:rsidR="009574D7" w:rsidRPr="00B10ED1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2.78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="00594269" w:rsidRPr="00B10ED1">
                    <w:rPr>
                      <w:sz w:val="22"/>
                      <w:szCs w:val="28"/>
                      <w:vertAlign w:val="superscript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7B80CC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19230DF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B98A4F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9FDA605" w14:textId="1CE8D2C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1.80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D6E52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 — пропанол</w:t>
                  </w:r>
                </w:p>
              </w:tc>
            </w:tr>
            <w:tr w:rsidR="009574D7" w:rsidRPr="00BA55B4" w14:paraId="27740B7F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0DBD16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Дурохинон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BFCAB31" w14:textId="2AEABA4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4043C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E218E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E9CC7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9550BEE" w14:textId="09F89AD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EB76D2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этанол/вода</w:t>
                  </w:r>
                </w:p>
              </w:tc>
            </w:tr>
            <w:tr w:rsidR="009574D7" w:rsidRPr="00BA55B4" w14:paraId="150C1CE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5E30DB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913829" w14:textId="2159A51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824563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6BAE7CB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CBC8D4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8839BDA" w14:textId="071EC679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2.90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BFEDE9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5FFA8AE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F2FF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Хлоранил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841948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EB67D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51CD549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B0834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AA460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64DCD6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метанол</w:t>
                  </w:r>
                </w:p>
              </w:tc>
            </w:tr>
            <w:tr w:rsidR="009574D7" w:rsidRPr="00BA55B4" w14:paraId="63E8D05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D31ECF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F5D3CC4" w14:textId="42B0D5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1.70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F0EE0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00C57D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58EA51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5FBE90" w14:textId="15051B6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01E937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2C5A26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49350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1,4-Нафтохинон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8A6566" w14:textId="7FF8145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60B32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вода»</w:t>
                  </w:r>
                </w:p>
              </w:tc>
            </w:tr>
            <w:tr w:rsidR="009574D7" w:rsidRPr="00BA55B4" w14:paraId="0536442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2F3517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B88D6C3" w14:textId="6B30CE4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BA3C7D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7665172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DE10C6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DA54713" w14:textId="4A666C0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9.00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8A4693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1FF2B36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F3537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78C48D4" w14:textId="564C557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BD2C59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7E96705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CDA55A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Витамин Кз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15E26F" w14:textId="4976894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9C773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1B2EC16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C60A10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0D96AD" w14:textId="637DF9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E5A59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677659F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BBE3C9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Антрахинон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278B8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2195A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67EBAC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2664B1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95AD26B" w14:textId="72E35673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C474DC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61F3433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6CF6F8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Антрохинон-1-сульфонат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EF77493" w14:textId="167864DA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400B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3F607733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674A2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Рибофлавин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193E56D" w14:textId="23C1C86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1.14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D54FB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C7146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2C9B73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F85C092" w14:textId="5C31DCA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9397EE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7967A4A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59677A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1D855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342753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ДМФА</w:t>
                  </w:r>
                </w:p>
              </w:tc>
            </w:tr>
            <w:tr w:rsidR="009574D7" w:rsidRPr="00BA55B4" w14:paraId="4ED050E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DE708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Флавинмононуклеотид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A8ED604" w14:textId="7FEAC63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4B5001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26D5F5E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BBDD9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Люмифлавин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A30F4D9" w14:textId="6CC2F3C2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32E007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</w:tbl>
          <w:p w14:paraId="762B85AA" w14:textId="77777777" w:rsidR="009574D7" w:rsidRDefault="009574D7" w:rsidP="009574D7">
            <w:pPr>
              <w:pStyle w:val="a3"/>
              <w:ind w:firstLine="0"/>
              <w:rPr>
                <w:lang w:eastAsia="en-US"/>
              </w:rPr>
            </w:pPr>
          </w:p>
        </w:tc>
      </w:tr>
    </w:tbl>
    <w:p w14:paraId="674ACAC4" w14:textId="55896366" w:rsidR="00680DD5" w:rsidRDefault="00680DD5" w:rsidP="001830AD">
      <w:pPr>
        <w:pStyle w:val="a2"/>
      </w:pPr>
      <w:r>
        <w:lastRenderedPageBreak/>
        <w:t xml:space="preserve">Данная реакция является второй важнейшей реакцией гибели радикалов </w:t>
      </w:r>
      <m:oMath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>. Она сильно смещена вправо, при этом имеет очень большую константу скорости, поэтому можно пренебречь равновесностью этой реакции</w:t>
      </w:r>
      <w:r w:rsidR="0091350D">
        <w:t xml:space="preserve"> (см. </w:t>
      </w:r>
      <w:r w:rsidR="0091350D">
        <w:fldChar w:fldCharType="begin"/>
      </w:r>
      <w:r w:rsidR="0091350D">
        <w:instrText xml:space="preserve"> REF _Ref167270843 \h </w:instrText>
      </w:r>
      <w:r w:rsidR="0091350D">
        <w:fldChar w:fldCharType="separate"/>
      </w:r>
      <w:r w:rsidR="002F4324">
        <w:t xml:space="preserve">Схема </w:t>
      </w:r>
      <w:r w:rsidR="002F4324">
        <w:rPr>
          <w:noProof/>
        </w:rPr>
        <w:t>10</w:t>
      </w:r>
      <w:r w:rsidR="0091350D">
        <w:fldChar w:fldCharType="end"/>
      </w:r>
      <w:r w:rsidR="0091350D">
        <w:t>):</w:t>
      </w:r>
      <w:r>
        <w:t xml:space="preserve"> </w:t>
      </w:r>
    </w:p>
    <w:p w14:paraId="3E9DEB28" w14:textId="77777777" w:rsidR="0091350D" w:rsidRDefault="0091350D" w:rsidP="0091350D">
      <w:pPr>
        <w:pStyle w:val="a2"/>
        <w:keepNext/>
      </w:pPr>
      <w:r>
        <w:rPr>
          <w:noProof/>
        </w:rPr>
        <w:drawing>
          <wp:inline distT="0" distB="0" distL="0" distR="0" wp14:anchorId="65656840" wp14:editId="7E5D466C">
            <wp:extent cx="4070350" cy="67302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8986" cy="6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4021" w14:textId="61516650" w:rsidR="0091350D" w:rsidRDefault="0091350D" w:rsidP="001771C7">
      <w:pPr>
        <w:pStyle w:val="af2"/>
      </w:pPr>
      <w:bookmarkStart w:id="58" w:name="_Ref167270843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10</w:t>
      </w:r>
      <w:r w:rsidR="004719C4">
        <w:rPr>
          <w:noProof/>
        </w:rPr>
        <w:fldChar w:fldCharType="end"/>
      </w:r>
      <w:bookmarkEnd w:id="58"/>
      <w:r w:rsidR="00DC08D5">
        <w:t xml:space="preserve"> -</w:t>
      </w:r>
      <w:r>
        <w:t xml:space="preserve"> Сокращенная схема диспропорционирования </w:t>
      </w:r>
      <w:r w:rsidRPr="00E303DB">
        <w:t>оксифеноксильных радикалов</w:t>
      </w:r>
    </w:p>
    <w:p w14:paraId="4A677F1C" w14:textId="77777777" w:rsidR="00DC08D5" w:rsidRPr="00DC08D5" w:rsidRDefault="00DC08D5" w:rsidP="00DC08D5">
      <w:pPr>
        <w:rPr>
          <w:lang w:eastAsia="ru-RU"/>
        </w:rPr>
      </w:pPr>
    </w:p>
    <w:p w14:paraId="30DE0F22" w14:textId="7AA71E21" w:rsidR="00512293" w:rsidRDefault="0018078D" w:rsidP="004B00CB">
      <w:pPr>
        <w:pStyle w:val="1"/>
      </w:pPr>
      <w:r>
        <w:t>Реакции</w:t>
      </w:r>
      <w:r w:rsidR="00512293" w:rsidRPr="00E303DB">
        <w:t xml:space="preserve"> радикалов</w:t>
      </w:r>
      <w:r w:rsidR="00835A27">
        <w:t xml:space="preserve"> метиламина</w:t>
      </w:r>
    </w:p>
    <w:p w14:paraId="44CCE471" w14:textId="34657AC7" w:rsidR="0018078D" w:rsidRPr="00EE6ED7" w:rsidRDefault="0018078D" w:rsidP="001830AD">
      <w:pPr>
        <w:pStyle w:val="a3"/>
        <w:rPr>
          <w:i/>
        </w:rPr>
      </w:pPr>
      <w:r>
        <w:t>В процессе фотовосстановления образуются радикалы</w:t>
      </w:r>
      <w:r w:rsidR="00E67AEA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, которые в свою очередь могут реагировать друг с другом по 2 путям: диспропорционирование и рекомбинация по схеме (см. </w:t>
      </w:r>
      <w:r>
        <w:fldChar w:fldCharType="begin"/>
      </w:r>
      <w:r>
        <w:instrText xml:space="preserve"> REF _Ref165766943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11</w:t>
      </w:r>
      <w:r>
        <w:fldChar w:fldCharType="end"/>
      </w:r>
      <w:r>
        <w:t xml:space="preserve">). </w:t>
      </w:r>
      <w:r w:rsidR="00EE6ED7">
        <w:t>В работе</w:t>
      </w:r>
      <w:r>
        <w:t xml:space="preserve"> </w:t>
      </w:r>
      <w:sdt>
        <w:sdtPr>
          <w:alias w:val="To edit, see citavi.com/edit"/>
          <w:tag w:val="CitaviPlaceholder#44511a27-42bc-4f58-a57f-a9aefb6dad53"/>
          <w:id w:val="-1993704202"/>
          <w:placeholder>
            <w:docPart w:val="DefaultPlaceholder_-1854013440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jOWNjMWU5LTg4OWMtNDJiMS05ZDgzLWE3NmIxMWMyODc0ZSIsIlJhbmdlTGVuZ3RoIjo0LCJSZWZlcmVuY2VJZCI6ImUxNjhiMGIxLWE1NGEtNDYyNi1iY2ZiLTg2ZjUzMzVjNzA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zg5MS9hY3RhLmNoZW0uc2NhbmQuNDBhLTA2NTgiLCJVcmlTdHJpbmciOiJodHRwczovL2RvaS5vcmcvMTAuMzg5MS9hY3RhLmNoZW0uc2NhbmQuNDBhLTA2NT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}</w:instrText>
          </w:r>
          <w:r>
            <w:fldChar w:fldCharType="separate"/>
          </w:r>
          <w:r w:rsidR="00983B76">
            <w:t>[40]</w:t>
          </w:r>
          <w:r>
            <w:fldChar w:fldCharType="end"/>
          </w:r>
        </w:sdtContent>
      </w:sdt>
      <w:r w:rsidR="00EE6ED7">
        <w:t xml:space="preserve"> изучались процессы фотолиза </w:t>
      </w:r>
      <w:r w:rsidR="00EE6ED7">
        <w:rPr>
          <w:lang w:val="en-US"/>
        </w:rPr>
        <w:t>N</w:t>
      </w:r>
      <w:r w:rsidR="00EE6ED7" w:rsidRPr="00EE6ED7">
        <w:t>,</w:t>
      </w:r>
      <w:r w:rsidR="00EE6ED7">
        <w:rPr>
          <w:lang w:val="en-US"/>
        </w:rPr>
        <w:t>N</w:t>
      </w:r>
      <w:r w:rsidR="00EE6ED7">
        <w:t>-диметилацетамида в газовой фазе. Порядки констант скорости не должны сильно отличаться для радикалов</w:t>
      </w:r>
      <w:r w:rsidR="00E67AEA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 w:rsidR="00EE6ED7">
        <w:t xml:space="preserve">, образующихся при фотополимеризации, так как частицы очень </w:t>
      </w:r>
      <w:r w:rsidR="00680DD5">
        <w:t>реакционноспособны</w:t>
      </w:r>
      <w:r w:rsidR="00EE6ED7">
        <w:t xml:space="preserve"> и процессы аналогичны радикальным реакциям, описанным выше. Значения</w:t>
      </w:r>
      <w:r>
        <w:t xml:space="preserve"> констант скорости</w:t>
      </w:r>
      <w:r w:rsidR="00EE6ED7">
        <w:t xml:space="preserve"> для обеих реакций составляют: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1.67*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 w:rsidRPr="00EE6ED7">
        <w:rPr>
          <w:b/>
          <w:bCs/>
          <w:i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dis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2.7*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>
        <w:rPr>
          <w:b/>
          <w:bCs/>
          <w:i/>
        </w:rPr>
        <w:t>.</w:t>
      </w:r>
    </w:p>
    <w:p w14:paraId="09244924" w14:textId="77777777" w:rsidR="0018078D" w:rsidRDefault="0018078D" w:rsidP="00ED0693">
      <w:pPr>
        <w:pStyle w:val="a3"/>
        <w:ind w:firstLine="0"/>
      </w:pPr>
      <w:r>
        <w:rPr>
          <w:noProof/>
        </w:rPr>
        <w:drawing>
          <wp:inline distT="0" distB="0" distL="0" distR="0" wp14:anchorId="0DD75D16" wp14:editId="1A1ACF10">
            <wp:extent cx="4104762" cy="116190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6F3" w14:textId="6EBD5E9A" w:rsidR="0018078D" w:rsidRDefault="0018078D" w:rsidP="001771C7">
      <w:pPr>
        <w:pStyle w:val="af2"/>
      </w:pPr>
      <w:bookmarkStart w:id="59" w:name="_Ref165766943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11</w:t>
      </w:r>
      <w:r w:rsidR="004719C4">
        <w:rPr>
          <w:noProof/>
        </w:rPr>
        <w:fldChar w:fldCharType="end"/>
      </w:r>
      <w:bookmarkEnd w:id="59"/>
      <w:r w:rsidR="00DC08D5">
        <w:t xml:space="preserve"> -</w:t>
      </w:r>
      <w:r>
        <w:t xml:space="preserve"> Реакции "гибели" радикалов</w:t>
      </w:r>
      <w:r w:rsidR="008A7D23">
        <w:t xml:space="preserve"> метиламина</w:t>
      </w:r>
    </w:p>
    <w:p w14:paraId="38A21BFC" w14:textId="77777777" w:rsidR="00DC08D5" w:rsidRPr="00DC08D5" w:rsidRDefault="00DC08D5" w:rsidP="00DC08D5">
      <w:pPr>
        <w:rPr>
          <w:lang w:eastAsia="ru-RU"/>
        </w:rPr>
      </w:pPr>
    </w:p>
    <w:p w14:paraId="3616E357" w14:textId="36BE55A0" w:rsidR="007A4AA8" w:rsidRPr="007A4AA8" w:rsidRDefault="0046282F" w:rsidP="001830AD">
      <w:pPr>
        <w:pStyle w:val="a2"/>
      </w:pPr>
      <w:r>
        <w:lastRenderedPageBreak/>
        <w:t xml:space="preserve">Эти пути гибели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 являются важными побочными реакциями, контролирующими концентрацию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,</m:t>
        </m:r>
      </m:oMath>
      <w:r>
        <w:rPr>
          <w:iCs/>
        </w:rPr>
        <w:t xml:space="preserve"> а, следовательно,</w:t>
      </w:r>
      <w:r>
        <w:t xml:space="preserve"> темпы полимеризации</w:t>
      </w:r>
      <w:r w:rsidR="0091350D">
        <w:t>.</w:t>
      </w:r>
    </w:p>
    <w:p w14:paraId="4A5D3B7C" w14:textId="34EAFE3B" w:rsidR="00F869F6" w:rsidRDefault="00DA335D" w:rsidP="001830AD">
      <w:pPr>
        <w:pStyle w:val="31"/>
      </w:pPr>
      <w:bookmarkStart w:id="60" w:name="_Toc136296701"/>
      <w:bookmarkStart w:id="61" w:name="_Hlk167705257"/>
      <w:bookmarkStart w:id="62" w:name="_Toc167708163"/>
      <w:bookmarkStart w:id="63" w:name="_Toc167809582"/>
      <w:r>
        <w:t>Фото</w:t>
      </w:r>
      <w:bookmarkEnd w:id="60"/>
      <w:r w:rsidR="00F869F6">
        <w:t>декарбонилирование</w:t>
      </w:r>
      <w:bookmarkEnd w:id="61"/>
      <w:bookmarkEnd w:id="62"/>
      <w:bookmarkEnd w:id="63"/>
    </w:p>
    <w:p w14:paraId="583E3FE7" w14:textId="3F7A2FAA" w:rsidR="00DA335D" w:rsidRPr="00A91A40" w:rsidRDefault="00DA335D" w:rsidP="001830AD">
      <w:pPr>
        <w:pStyle w:val="a3"/>
        <w:rPr>
          <w:lang w:val="en-US"/>
        </w:rPr>
      </w:pPr>
      <w:r>
        <w:t xml:space="preserve">Кроме радикальных реакций и восстановления в системе под действием видимого излучения происходит и фотолиз. Данный </w:t>
      </w:r>
      <w:r w:rsidRPr="002F5D0C">
        <w:t xml:space="preserve">процесс был исследован авторами </w:t>
      </w:r>
      <w:sdt>
        <w:sdtPr>
          <w:alias w:val="To edit, see citavi.com/edit"/>
          <w:tag w:val="CitaviPlaceholder#d36c1a3c-d8e3-45a1-814b-ab02b1177295"/>
          <w:id w:val="-1031790156"/>
        </w:sdtPr>
        <w:sdtContent>
          <w:r w:rsidRPr="00F9536A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NGFlODcwLWJlMmUtNDlhOS1hMjczLTAwZDAwNzYxMWJkZ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QzNmMxYTNjLWQ4ZTMtNDVhMS04MTRiLWFiMDJiMTE3NzI5NSIsIlRleHQiOiJbMzVdIiwiV0FJVmVyc2lvbiI6IjYuMTUuMi4wIn0=}</w:instrText>
          </w:r>
          <w:r w:rsidRPr="00F9536A">
            <w:fldChar w:fldCharType="separate"/>
          </w:r>
          <w:r w:rsidR="00983B76">
            <w:t>[35]</w:t>
          </w:r>
          <w:r w:rsidRPr="00F9536A">
            <w:fldChar w:fldCharType="end"/>
          </w:r>
        </w:sdtContent>
      </w:sdt>
      <w:r w:rsidRPr="002F5D0C">
        <w:t xml:space="preserve"> для бензольных растворов</w:t>
      </w:r>
      <w:r w:rsidRPr="00F9536A">
        <w:t xml:space="preserve"> 3,6-ди-трет-бутил-о-бензохинона и серии некоторых его 4,5-ди-производных</w:t>
      </w:r>
      <w:r w:rsidRPr="002F5D0C">
        <w:t>. Ф</w:t>
      </w:r>
      <w:r w:rsidRPr="00AA19CE">
        <w:t xml:space="preserve">отореакции </w:t>
      </w:r>
      <w:r>
        <w:t xml:space="preserve">таких </w:t>
      </w:r>
      <w:r w:rsidRPr="00AA19CE">
        <w:t>о-бензохинонов приводят к декарбонилированию хинонов и формированию одного конечного продукта - 3,4-ди-замещенного-2,5-ди-трет-бутил-циклопентадиенона</w:t>
      </w:r>
      <w:r w:rsidR="00B90127">
        <w:t xml:space="preserve"> (см.</w:t>
      </w:r>
      <w:r>
        <w:t xml:space="preserve"> 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12</w:t>
      </w:r>
      <w:r>
        <w:fldChar w:fldCharType="end"/>
      </w:r>
      <w:r w:rsidR="00B90127">
        <w:t>)</w:t>
      </w:r>
      <w:r>
        <w:t>.</w:t>
      </w:r>
      <w:r w:rsidRPr="00E454A5">
        <w:t xml:space="preserve"> </w:t>
      </w:r>
      <w:r>
        <w:t>В</w:t>
      </w:r>
      <w:r w:rsidRPr="0001174A">
        <w:t xml:space="preserve"> процессе реакции формируется</w:t>
      </w:r>
      <w:r>
        <w:t xml:space="preserve"> нестабильный</w:t>
      </w:r>
      <w:r w:rsidRPr="0001174A">
        <w:t xml:space="preserve"> промежуточный продукт</w:t>
      </w:r>
      <w:r>
        <w:t xml:space="preserve">. При длительном облучении о-хинона при пониженной температуре образуется еще один продукт фотореакции </w:t>
      </w:r>
      <w:r w:rsidR="00A91A40" w:rsidRPr="00A91A40">
        <w:t>(</w:t>
      </w:r>
      <w:r>
        <w:t xml:space="preserve">см. 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12</w:t>
      </w:r>
      <w:r>
        <w:fldChar w:fldCharType="end"/>
      </w:r>
      <w:r w:rsidR="00A91A40" w:rsidRPr="003B144A">
        <w:t>)</w:t>
      </w:r>
      <w:r>
        <w:t>.</w:t>
      </w:r>
      <w:r w:rsidRPr="00E454A5">
        <w:t xml:space="preserve"> </w:t>
      </w:r>
      <w:r>
        <w:t xml:space="preserve">Единственный вероятный путь образования такого соединения - фотодимеризация двух молекул замещённого бицикло[3.1.0]гекс-3-еп-2,6-диона. </w:t>
      </w:r>
      <w:r w:rsidRPr="0020194D">
        <w:t>Следовательно, фотолитическое декарбонилирование производных о-хинона является двухступенчатым процессом</w:t>
      </w:r>
      <w:r>
        <w:t xml:space="preserve"> </w:t>
      </w:r>
      <w:sdt>
        <w:sdtPr>
          <w:alias w:val="To edit, see citavi.com/edit"/>
          <w:tag w:val="CitaviPlaceholder#5d397abe-658e-4d0f-be44-3bf078d2678b"/>
          <w:id w:val="-1738001947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NTA3NzA3LTYyODEtNDFkYi05YjBiLTg1ZDVjMzVkZDRkN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VkMzk3YWJlLTY1OGUtNGQwZi1iZTQ0LTNiZjA3OGQyNjc4Yi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</w:t>
      </w:r>
      <w:r w:rsidRPr="0020194D">
        <w:t>На первом этапе фотовозбужденная молекула о-хинона перегруппируется из</w:t>
      </w:r>
      <w:r>
        <w:t xml:space="preserve"> </w:t>
      </w:r>
      <w:r w:rsidRPr="0020194D">
        <w:t>циклогексадиендионового кольца в соответствующий бицикло[3.1.0]гекс-3-ен-2,6-дион. На втором этапе происходит выброс СО из циклопропанового фрагмента и формирование конечного продукта - замещённого циклопентадиенона с высоким выходом</w:t>
      </w:r>
      <w:r>
        <w:t xml:space="preserve">, со скоростью примерно такой же что и фотовосстановление </w:t>
      </w:r>
      <w:sdt>
        <w:sdtPr>
          <w:alias w:val="To edit, see citavi.com/edit"/>
          <w:tag w:val="CitaviPlaceholder#c6199259-0532-4257-b6d1-ba340f8f41d0"/>
          <w:id w:val="-1796981222"/>
          <w:placeholder>
            <w:docPart w:val="11D388A1384D4EB4851D313A86B244AD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YjgyZjQyLWJjMjItNGFhMC04N2ViLTY3MzAzNDYwY2ZlZ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M2MTk5MjU5LTA1MzItNDI1Ny1iNmQxLWJhMzQwZjhmNDFkMC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20194D">
        <w:t>.</w:t>
      </w:r>
      <w:r>
        <w:t xml:space="preserve"> Дальнейшие реакции, происходящие производным циклопентадиенона описаны в этой же статье </w:t>
      </w:r>
      <w:sdt>
        <w:sdtPr>
          <w:alias w:val="To edit, see citavi.com/edit"/>
          <w:tag w:val="CitaviPlaceholder#af037271-98da-4209-9fce-4d53a3a288b0"/>
          <w:id w:val="-1634635053"/>
          <w:placeholder>
            <w:docPart w:val="11D388A1384D4EB4851D313A86B244A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OTQ5OTJiLWFmOWEtNDI1Ni04ODU0LTgxYzNlODc3ZjQ2N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FmMDM3MjcxLTk4ZGEtNDIwOS05ZmNlLTRkNTNhM2EyODhiMC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>.</w:t>
      </w:r>
      <w:r w:rsidR="00A91A40" w:rsidRPr="00A91A40">
        <w:t xml:space="preserve"> </w:t>
      </w:r>
      <w:r w:rsidR="00A91A40">
        <w:t xml:space="preserve">Кажущаяся коснтанта скорости, описывающая процесс фоторербонилирования целиком находится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6.1*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A91A40" w:rsidRPr="00A91A40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52539ae-4b3e-488d-85a1-88f1b5f90f93"/>
          <w:id w:val="1060358694"/>
          <w:placeholder>
            <w:docPart w:val="DefaultPlaceholder_-1854013440"/>
          </w:placeholder>
        </w:sdtPr>
        <w:sdtContent>
          <w:r w:rsidR="00A91A40" w:rsidRPr="00A91A40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0OTk4ZjM3LWY1MjgtNDc2Zi04NGUxLWJlNDcwY2QyNWQ0MCIsIlJhbmdlTGVuZ3RoIjo0LCJSZWZlcmVuY2VJZCI6IjNmNTY5MDM5LWQ3NTctNGYyNi05OWZkLTk4ZTc4OTVkMjQ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dGV0LjIwMDguMDcuMDA4IiwiVXJpU3RyaW5nIjoiaHR0cHM6Ly9kb2kub3JnLzEwLjEwMTYvai50ZXQuMjAwOC4wNy4wMD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}</w:instrText>
          </w:r>
          <w:r w:rsidR="00A91A40" w:rsidRPr="00A91A40">
            <w:fldChar w:fldCharType="separate"/>
          </w:r>
          <w:r w:rsidR="00983B76">
            <w:t>[41]</w:t>
          </w:r>
          <w:r w:rsidR="00A91A40" w:rsidRPr="00A91A40">
            <w:fldChar w:fldCharType="end"/>
          </w:r>
        </w:sdtContent>
      </w:sdt>
      <w:r w:rsidR="00A91A40">
        <w:rPr>
          <w:b/>
          <w:bCs/>
        </w:rPr>
        <w:t>.</w:t>
      </w:r>
    </w:p>
    <w:p w14:paraId="672658A8" w14:textId="06DB9A4C" w:rsidR="00DA335D" w:rsidRDefault="00977CDE" w:rsidP="00DA335D">
      <w:pPr>
        <w:pStyle w:val="af0"/>
      </w:pPr>
      <w:r>
        <w:object w:dxaOrig="7092" w:dyaOrig="4313" w14:anchorId="7C47995F">
          <v:shape id="_x0000_i1031" type="#_x0000_t75" style="width:430.5pt;height:260.05pt" o:ole="">
            <v:imagedata r:id="rId30" o:title=""/>
          </v:shape>
          <o:OLEObject Type="Embed" ProgID="ChemDraw.Document.6.0" ShapeID="_x0000_i1031" DrawAspect="Content" ObjectID="_1778422517" r:id="rId31"/>
        </w:object>
      </w:r>
    </w:p>
    <w:p w14:paraId="452419C5" w14:textId="5FDDFFD4" w:rsidR="00DA335D" w:rsidRDefault="00DA335D" w:rsidP="001771C7">
      <w:pPr>
        <w:pStyle w:val="af2"/>
      </w:pPr>
      <w:bookmarkStart w:id="64" w:name="_Ref134996503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12</w:t>
      </w:r>
      <w:r w:rsidR="004719C4">
        <w:rPr>
          <w:noProof/>
        </w:rPr>
        <w:fldChar w:fldCharType="end"/>
      </w:r>
      <w:bookmarkEnd w:id="64"/>
      <w:r w:rsidR="00DC08D5">
        <w:t xml:space="preserve"> -</w:t>
      </w:r>
      <w:r>
        <w:t xml:space="preserve"> Схема фотолиза хинона</w:t>
      </w:r>
    </w:p>
    <w:p w14:paraId="09D1BD37" w14:textId="77777777" w:rsidR="00DC08D5" w:rsidRPr="00DC08D5" w:rsidRDefault="00DC08D5" w:rsidP="00DC08D5">
      <w:pPr>
        <w:rPr>
          <w:lang w:eastAsia="ru-RU"/>
        </w:rPr>
      </w:pPr>
    </w:p>
    <w:p w14:paraId="51905F7C" w14:textId="25171200" w:rsidR="0046282F" w:rsidRPr="0046282F" w:rsidRDefault="0046282F" w:rsidP="003704F2">
      <w:pPr>
        <w:pStyle w:val="a3"/>
      </w:pPr>
      <w:r>
        <w:t>Эта реакция имеет очень низкую константу скорости по сравнению с другими конкурирующими путями, можно пренебречь разложением хинона на свету.</w:t>
      </w:r>
    </w:p>
    <w:p w14:paraId="2C5609C1" w14:textId="77777777" w:rsidR="002213E8" w:rsidRPr="001B1CB0" w:rsidRDefault="002213E8" w:rsidP="001830AD">
      <w:pPr>
        <w:pStyle w:val="31"/>
      </w:pPr>
      <w:bookmarkStart w:id="65" w:name="_Toc167708164"/>
      <w:bookmarkStart w:id="66" w:name="_Toc167809583"/>
      <w:r>
        <w:t>Потенциальные реакции ингибирования</w:t>
      </w:r>
      <w:bookmarkEnd w:id="65"/>
      <w:bookmarkEnd w:id="66"/>
    </w:p>
    <w:p w14:paraId="7BC0F7B1" w14:textId="14F689C1" w:rsidR="002213E8" w:rsidRDefault="00DB7950" w:rsidP="001830AD">
      <w:pPr>
        <w:pStyle w:val="a3"/>
      </w:pPr>
      <w:r>
        <w:t>В</w:t>
      </w:r>
      <w:r w:rsidR="002213E8" w:rsidRPr="008E4497">
        <w:t xml:space="preserve"> </w:t>
      </w:r>
      <w:r w:rsidR="002213E8">
        <w:t>системе</w:t>
      </w:r>
      <w:r w:rsidR="002213E8" w:rsidRPr="008E4497">
        <w:t xml:space="preserve"> </w:t>
      </w:r>
      <w:r w:rsidR="002213E8">
        <w:t>наблюдается</w:t>
      </w:r>
      <w:r w:rsidR="002213E8" w:rsidRPr="008E4497">
        <w:t xml:space="preserve"> </w:t>
      </w:r>
      <w:r w:rsidR="002213E8">
        <w:t>равновесие</w:t>
      </w:r>
      <w:r w:rsidR="002213E8" w:rsidRPr="008E4497">
        <w:t xml:space="preserve"> </w:t>
      </w:r>
      <w:r w:rsidR="002213E8">
        <w:t>между</w:t>
      </w:r>
      <w:r w:rsidR="002213E8" w:rsidRPr="008E4497">
        <w:t xml:space="preserve"> </w:t>
      </w:r>
      <w:r w:rsidR="002213E8">
        <w:t>оксифеноксильными</w:t>
      </w:r>
      <w:r w:rsidR="002213E8" w:rsidRPr="008E4497">
        <w:t xml:space="preserve"> </w:t>
      </w:r>
      <w:r w:rsidR="002213E8">
        <w:t>радикалами</w:t>
      </w:r>
      <w:r w:rsidR="002213E8" w:rsidRPr="008E4497">
        <w:t xml:space="preserve">, </w:t>
      </w:r>
      <w:r w:rsidR="002213E8">
        <w:t>хиноном</w:t>
      </w:r>
      <w:r w:rsidR="002213E8" w:rsidRPr="008E4497">
        <w:t xml:space="preserve"> </w:t>
      </w:r>
      <w:r w:rsidR="002213E8">
        <w:t>и</w:t>
      </w:r>
      <w:r w:rsidR="002213E8" w:rsidRPr="008E4497">
        <w:t xml:space="preserve"> </w:t>
      </w:r>
      <w:r w:rsidR="002213E8">
        <w:t>пирокатехином</w:t>
      </w:r>
      <w:r w:rsidR="002213E8" w:rsidRPr="008E4497">
        <w:t xml:space="preserve"> </w:t>
      </w:r>
      <w:sdt>
        <w:sdtPr>
          <w:alias w:val="To edit, see citavi.com/edit"/>
          <w:tag w:val="CitaviPlaceholder#721e2257-8dec-4073-835a-faaff5fb20fd"/>
          <w:id w:val="1738215126"/>
          <w:placeholder>
            <w:docPart w:val="A5E88B7B90BA46A1AA5DF163057033C2"/>
          </w:placeholder>
        </w:sdtPr>
        <w:sdtContent>
          <w:r w:rsidR="002213E8">
            <w:fldChar w:fldCharType="begin"/>
          </w:r>
          <w:r w:rsidR="000D08D2">
            <w:rPr>
              <w:lang w:val="en-US"/>
            </w:rPr>
            <w:instrText>ADDIN</w:instrText>
          </w:r>
          <w:r w:rsidR="000D08D2" w:rsidRPr="000D08D2">
            <w:instrText xml:space="preserve"> </w:instrText>
          </w:r>
          <w:r w:rsidR="000D08D2">
            <w:rPr>
              <w:lang w:val="en-US"/>
            </w:rPr>
            <w:instrText>CitaviPlaceholder</w:instrText>
          </w:r>
          <w:r w:rsidR="000D08D2" w:rsidRPr="000D08D2">
            <w:instrText>{</w:instrText>
          </w:r>
          <w:r w:rsidR="000D08D2">
            <w:rPr>
              <w:lang w:val="en-US"/>
            </w:rPr>
            <w:instrText>eyIkaWQiOiIxIiwiJHR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DaXRhdGlvbnMuV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yZFBsYWNlaG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sZGVyLCBTd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aSIsIkVudHJpZXMiOlt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IjIiLCIkdHlwZSI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YXZpLkNpdGF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ucy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Xb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JkUGxhY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Vob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xkZXJFbnRyeSwgU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DaXRhdmkiLCJJZCI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ImZhZjMxYWNmLWRlNGEtNDY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Yi</w:instrText>
          </w:r>
          <w:r w:rsidR="000D08D2" w:rsidRPr="000D08D2">
            <w:instrText>05</w:instrText>
          </w:r>
          <w:r w:rsidR="000D08D2">
            <w:rPr>
              <w:lang w:val="en-US"/>
            </w:rPr>
            <w:instrText>NDYzLWY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NmY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ZjNmNDI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NCIsIlJhbmdlTGVuZ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RoIjo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LCJSZWZlcmVuY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ImVkNTUwYzcxLTRjNTUtNDQ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MC</w:instrText>
          </w:r>
          <w:r w:rsidR="000D08D2" w:rsidRPr="000D08D2">
            <w:instrText>04</w:instrText>
          </w:r>
          <w:r w:rsidR="000D08D2">
            <w:rPr>
              <w:lang w:val="en-US"/>
            </w:rPr>
            <w:instrText>YjI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LWFmMmNhMzg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MzAyMyIsIlBhZ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VSYW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eyIkaWQiOiIzIiwiJHR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FjYWRlbWljLlBhZ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VSYW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nZSwgU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pYyIsIkVuZFBhZ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UiOnsiJGlkIjoiNCIsIiR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eXBlIjoiU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QYWdlTnVtYmVyLCBTd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FjYWRlbWljIiwiSXNGdWxseU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bWVyaWMiOmZhbHNlLCJOdW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iZXJpbmdUeXBlIjowLCJOdW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lcmFsU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lzdGVtIjowfSwiTnVtYmVyaW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MCwiTnVtZXJhbFN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RlbSI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RhcnRQYWdlIjp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IjUiLCIkdHlwZSI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aXNzQWNhZGVtaWMuUGFnZU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bWJlciwgU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pYyIsIklzRnVsbHlOdW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lcmljIjpmYWxzZSwiTnVtYmVyaW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MCwiTnVtZXJhbFN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RlbSI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MH</w:instrText>
          </w:r>
          <w:r w:rsidR="000D08D2" w:rsidRPr="000D08D2">
            <w:instrText>19</w:instrText>
          </w:r>
          <w:r w:rsidR="000D08D2">
            <w:rPr>
              <w:lang w:val="en-US"/>
            </w:rPr>
            <w:instrText>LCJSZWZlcmVuY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UiOnsiJGlkIjoiNiIsIiR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eXBlIjoiU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DaXRhdmkuUmVmZXJlbmNlLCBTd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aSIsIkFic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RyYWN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Q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tcGxleGl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MCwiQWJzdHJhY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RTb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VyY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VUZXh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Rm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ybWF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IjowLCJBdXRob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JzIjpbeyIkaWQiOiI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QZXJzb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sIFN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YXZpIiwiRmlyc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ROYW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lIjoi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J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u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K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uIiwiTGFzdE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hbWUiOiLQqNGD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YjRg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QstCwIiwiUHJvdGVjdGVkIjpmYWxzZSwiU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IjowLCJDcmVhdGVkQnkiOiJfSE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NRSIsIkNyZWF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ZWRPbiI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IjIwMjMtMDUtMTVUMTA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MzM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MjgiLCJNb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RpZmllZEJ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IjoiX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hPTUUiLCJJZCI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ImU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NzRiZWU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LTY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MjQtNDgwYS</w:instrText>
          </w:r>
          <w:r w:rsidR="000D08D2" w:rsidRPr="000D08D2">
            <w:instrText>05</w:instrText>
          </w:r>
          <w:r w:rsidR="000D08D2">
            <w:rPr>
              <w:lang w:val="en-US"/>
            </w:rPr>
            <w:instrText>MmZkLTFhNWRjMTg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EzYiIsIk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vZGlmaWVkT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iOiIyMDIzLTA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LTE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VDEwOjMzOjM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IiwiUHJvamVjdCI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eyIkaWQiOiI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Qcm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qZWN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aSJ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fSx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IjkiLCIkdHlwZSI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IlN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aXNzQWNhZGVtaWMuQ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YXZpLlBlcnNvbiwgU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dpc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NBY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FkZW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pYy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DaXRhdmkiLCJGaXJzdE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hbWUiOiLQoS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QkC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iLCJMYXN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TmFtZSI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ItCn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LXRgdC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QutC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LIiLCJQcm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ZWN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ZWQiOmZhbHNlLCJTZXgiOjAsIkNyZWF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ZWRCeSI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IT</w:instrText>
          </w:r>
          <w:r w:rsidR="000D08D2" w:rsidRPr="000D08D2">
            <w:instrText>01</w:instrText>
          </w:r>
          <w:r w:rsidR="000D08D2">
            <w:rPr>
              <w:lang w:val="en-US"/>
            </w:rPr>
            <w:instrText>FIiwiQ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JlYXRlZE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uIjoiMjAyMy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wNS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xNVQxMDozMzoyOCIsIk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vZGlmaWVkQnkiOiJfSE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NRSIsIklkIjoiZjMzNzg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NzgtZGY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MS</w:instrText>
          </w:r>
          <w:r w:rsidR="000D08D2" w:rsidRPr="000D08D2">
            <w:instrText>00</w:instrText>
          </w:r>
          <w:r w:rsidR="000D08D2">
            <w:rPr>
              <w:lang w:val="en-US"/>
            </w:rPr>
            <w:instrText>ZTczLWIwYzItNjA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Mjg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OWExMWMxIiwiTW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kaWZpZWRPbiI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IjIwMjMtMDUtMTVUMTA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MzM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MzYiLCJQcm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qZWN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IiRyZWYiOiI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In</w:instrText>
          </w:r>
          <w:r w:rsidR="000D08D2" w:rsidRPr="000D08D2">
            <w:instrText>19</w:instrText>
          </w:r>
          <w:r w:rsidR="000D08D2">
            <w:rPr>
              <w:lang w:val="en-US"/>
            </w:rPr>
            <w:instrText>XSwiQ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YXRpb</w:instrText>
          </w:r>
          <w:r w:rsidR="000D08D2" w:rsidRPr="000D08D2">
            <w:instrText>25</w:instrText>
          </w:r>
          <w:r w:rsidR="000D08D2">
            <w:rPr>
              <w:lang w:val="en-US"/>
            </w:rPr>
            <w:instrText>LZXlVcGRhdGVUeXBlIjowLCJDb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xsYWJvcmF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JzIjpbXSwiRWRpdG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sIkV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YWx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YXRpb</w:instrText>
          </w:r>
          <w:r w:rsidR="000D08D2" w:rsidRPr="000D08D2">
            <w:instrText>25</w:instrText>
          </w:r>
          <w:r w:rsidR="000D08D2">
            <w:rPr>
              <w:lang w:val="en-US"/>
            </w:rPr>
            <w:instrText>Db</w:instrText>
          </w:r>
          <w:r w:rsidR="000D08D2" w:rsidRPr="000D08D2">
            <w:instrText>21</w:instrText>
          </w:r>
          <w:r w:rsidR="000D08D2">
            <w:rPr>
              <w:lang w:val="en-US"/>
            </w:rPr>
            <w:instrText>wbGV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aXR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IjowLCJFdmFsdWF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uU</w:instrText>
          </w:r>
          <w:r w:rsidR="000D08D2" w:rsidRPr="000D08D2">
            <w:instrText>291</w:instrText>
          </w:r>
          <w:r w:rsidR="000D08D2">
            <w:rPr>
              <w:lang w:val="en-US"/>
            </w:rPr>
            <w:instrText>cmNlVGV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dEZvcm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hdCI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MCwiR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JvdXBzIjpbXSwiSGFzTGFiZWwxIjp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cnVlLCJIYXNMYWJlbDIiOmZhbHNlLCJLZXl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JkcyI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sIkxvY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sIk</w:instrText>
          </w:r>
          <w:r w:rsidR="000D08D2" w:rsidRPr="000D08D2">
            <w:instrText>51</w:instrText>
          </w:r>
          <w:r w:rsidR="000D08D2">
            <w:rPr>
              <w:lang w:val="en-US"/>
            </w:rPr>
            <w:instrText>bWJlciI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IjEyIiwiT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JnYW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pemF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sIk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aGVyc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ludm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sdmVkIjpbXSwiUGFnZVJhbmdlIjoiPHNwPlxyXG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gIDxuPjIxMzU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24+</w:instrText>
          </w:r>
          <w:r w:rsidR="000D08D2">
            <w:rPr>
              <w:lang w:val="en-US"/>
            </w:rPr>
            <w:instrText>XHJcbiAgPGluPnRydWU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luPlxyXG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gIDxvcz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yMTM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PC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vcz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cclxuICA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cHM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MjEzNTwvcHM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XHJcbjwvc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A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XHJcbjxlcD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cclxuICA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bj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yMTQ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PC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uPlxyXG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gIDxpbj</w:instrText>
          </w:r>
          <w:r w:rsidR="000D08D2" w:rsidRPr="000D08D2">
            <w:instrText>50</w:instrText>
          </w:r>
          <w:r w:rsidR="000D08D2">
            <w:rPr>
              <w:lang w:val="en-US"/>
            </w:rPr>
            <w:instrText>cnVlPC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pbj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cclxuICA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MjE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NTwvb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XHJcbiAgPHBzPjIxNDU</w:instrText>
          </w:r>
          <w:r w:rsidR="000D08D2" w:rsidRPr="000D08D2">
            <w:instrText>8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BzPlxyXG</w:instrText>
          </w:r>
          <w:r w:rsidR="000D08D2" w:rsidRPr="000D08D2">
            <w:instrText>48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VwPlxyXG</w:instrText>
          </w:r>
          <w:r w:rsidR="000D08D2" w:rsidRPr="000D08D2">
            <w:instrText>48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</w:instrText>
          </w:r>
          <w:r w:rsidR="000D08D2" w:rsidRPr="000D08D2">
            <w:instrText>+</w:instrText>
          </w:r>
          <w:r w:rsidR="000D08D2">
            <w:rPr>
              <w:lang w:val="en-US"/>
            </w:rPr>
            <w:instrText>MjEzNS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yMTQ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PC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vcz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iLCJQZXJpb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FsIjp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IiRpZCI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IjEwIiwiJHR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QZXJpb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FsLCBTd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lzc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FjYWRlbWljLkNpdGF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aSIsIk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hbWUiOiLQktGL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YHQvtC</w:instrText>
          </w:r>
          <w:r w:rsidR="000D08D2" w:rsidRPr="000D08D2">
            <w:instrText>60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QvNC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LvQtdC</w:instrText>
          </w:r>
          <w:r w:rsidR="000D08D2" w:rsidRPr="000D08D2">
            <w:instrText>60</w:instrText>
          </w:r>
          <w:r w:rsidR="000D08D2">
            <w:rPr>
              <w:lang w:val="en-US"/>
            </w:rPr>
            <w:instrText>YPQu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GP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YDQvdGL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LUg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YHQvtC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LTQuNC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LXQvdC</w:instrText>
          </w:r>
          <w:r w:rsidR="000D08D2" w:rsidRPr="000D08D2">
            <w:instrText>4</w:instrText>
          </w:r>
          <w:r w:rsidR="000D08D2" w:rsidRPr="00DB7950">
            <w:instrText>0</w:instrText>
          </w:r>
          <w:r w:rsidR="000D08D2">
            <w:rPr>
              <w:lang w:val="en-US"/>
            </w:rPr>
            <w:instrText>Y</w:instrText>
          </w:r>
          <w:r w:rsidR="000D08D2" w:rsidRPr="00DB7950">
            <w:instrText>8</w:instrText>
          </w:r>
          <w:r w:rsidR="000D08D2">
            <w:rPr>
              <w:lang w:val="en-US"/>
            </w:rPr>
            <w:instrText>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fSwiUHVibGlzaGVycyI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sIlF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RhdGlvbnMiOltdLCJSYXRpbmciOjAsIlJlZmVyZW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jZVR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cGUiOiJKb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VybmFsQXJ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aWNsZSIsIlNob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VGl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bGUiOiLQqNGD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YjRg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QstCwLCDQp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YHQvdC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LrQvtCyIDIwMDkg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oCTINCY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Qs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LHQuNGA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QstCw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QuNC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INC</w:instrText>
          </w:r>
          <w:r w:rsidR="000D08D2" w:rsidRPr="000D08D2">
            <w:instrText>/0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LzQtdGA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LjQt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Cw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YbQuNC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INC</w:instrText>
          </w:r>
          <w:r w:rsidR="000D08D2" w:rsidRPr="000D08D2">
            <w:instrText>80</w:instrText>
          </w:r>
          <w:r w:rsidR="000D08D2">
            <w:rPr>
              <w:lang w:val="en-US"/>
            </w:rPr>
            <w:instrText>LXRgtC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LvQvNC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YLQsNC</w:instrText>
          </w:r>
          <w:r w:rsidR="000D08D2" w:rsidRPr="000D08D2">
            <w:instrText>60</w:instrText>
          </w:r>
          <w:r w:rsidR="000D08D2">
            <w:rPr>
              <w:lang w:val="en-US"/>
            </w:rPr>
            <w:instrText>YDQuNC</w:instrText>
          </w:r>
          <w:r w:rsidR="000D08D2" w:rsidRPr="000D08D2">
            <w:instrText>70</w:instrText>
          </w:r>
          <w:r w:rsidR="000D08D2">
            <w:rPr>
              <w:lang w:val="en-US"/>
            </w:rPr>
            <w:instrText>LDRgtCwINGB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LjRgdGC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LXQvNC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Lkg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RgNGC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t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LHQtdC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LfQvtGF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LjQvdC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t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LDQvNC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iLCJTaG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ydFRpdGxlVXBkYXRlVHlwZSI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MCwiU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RhdGljSWRzIjpbIjcxZGQxOWNkLTA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OGUtNGY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YS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hODlmLWUzOTVlMmJmOWFlYyJdLCJUYWJsZU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mQ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udGVudHNDb</w:instrText>
          </w:r>
          <w:r w:rsidR="000D08D2" w:rsidRPr="000D08D2">
            <w:instrText>21</w:instrText>
          </w:r>
          <w:r w:rsidR="000D08D2">
            <w:rPr>
              <w:lang w:val="en-US"/>
            </w:rPr>
            <w:instrText>wbGV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aXR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IjowLCJUYWJsZU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mQ</w:instrText>
          </w:r>
          <w:r w:rsidR="000D08D2" w:rsidRPr="000D08D2">
            <w:instrText>29</w:instrText>
          </w:r>
          <w:r w:rsidR="000D08D2">
            <w:rPr>
              <w:lang w:val="en-US"/>
            </w:rPr>
            <w:instrText>udGVudHNTb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VyY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VUZXh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Rm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ybWF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IjowLCJUYXNrcyI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W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sIlRpdGxlIjoi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JjQvdCz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LjQsdC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YDQvtCy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LDQvdC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LUg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/</w:instrText>
          </w:r>
          <w:r w:rsidR="000D08D2">
            <w:rPr>
              <w:lang w:val="en-US"/>
            </w:rPr>
            <w:instrText>QvtC</w:instrText>
          </w:r>
          <w:r w:rsidR="000D08D2" w:rsidRPr="000D08D2">
            <w:instrText>70</w:instrText>
          </w:r>
          <w:r w:rsidR="000D08D2">
            <w:rPr>
              <w:lang w:val="en-US"/>
            </w:rPr>
            <w:instrText>LjQvNC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YDQuNC</w:instrText>
          </w:r>
          <w:r w:rsidR="000D08D2" w:rsidRPr="000D08D2">
            <w:instrText>30</w:instrText>
          </w:r>
          <w:r w:rsidR="000D08D2">
            <w:rPr>
              <w:lang w:val="en-US"/>
            </w:rPr>
            <w:instrText>LDRhtC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Lgg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LzQtdGC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LjQu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80</w:instrText>
          </w:r>
          <w:r w:rsidR="000D08D2">
            <w:rPr>
              <w:lang w:val="en-US"/>
            </w:rPr>
            <w:instrText>LXRgtCw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LrRgNC</w:instrText>
          </w:r>
          <w:r w:rsidR="000D08D2" w:rsidRPr="000D08D2">
            <w:instrText>40</w:instrText>
          </w:r>
          <w:r w:rsidR="000D08D2">
            <w:rPr>
              <w:lang w:val="en-US"/>
            </w:rPr>
            <w:instrText>LvQsNGC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LAg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YHQuNGB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YLQtdC</w:instrText>
          </w:r>
          <w:r w:rsidR="000D08D2" w:rsidRPr="000D08D2">
            <w:instrText>80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QuSDQvtGA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YLQvi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QsdC</w:instrText>
          </w:r>
          <w:r w:rsidR="000D08D2" w:rsidRPr="000D08D2">
            <w:instrText>10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Qt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C</w:instrText>
          </w:r>
          <w:r w:rsidR="000D08D2" w:rsidRPr="000D08D2">
            <w:instrText>+0</w:instrText>
          </w:r>
          <w:r w:rsidR="000D08D2">
            <w:rPr>
              <w:lang w:val="en-US"/>
            </w:rPr>
            <w:instrText>YXQuNC</w:instrText>
          </w:r>
          <w:r w:rsidR="000D08D2" w:rsidRPr="000D08D2">
            <w:instrText>90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7</w:instrText>
          </w:r>
          <w:r w:rsidR="000D08D2">
            <w:rPr>
              <w:lang w:val="en-US"/>
            </w:rPr>
            <w:instrText>QvS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QsNC</w:instrText>
          </w:r>
          <w:r w:rsidR="000D08D2" w:rsidRPr="000D08D2">
            <w:instrText>80</w:instrText>
          </w:r>
          <w:r w:rsidR="000D08D2">
            <w:rPr>
              <w:lang w:val="en-US"/>
            </w:rPr>
            <w:instrText>LjQvSIsIlRyYW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zbGF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JzIjpbXSwiVm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sdW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lIjoiNTEiLCJZZWFyIjoiMjAwOSIsIlllYXJSZXNvbHZlZCI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IjIwMDkiLCJDcmVhdGVkQnkiOiJfSE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NRSIsIkNyZWF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ZWRPbiI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IjIwMjMtMDUtMTVUMTA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MzA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MzQiLCJNb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RpZmllZEJ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IjoiX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hPTUUiLCJJZCI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ImVkNTUwYzcxLTRjNTUtNDQ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MC</w:instrText>
          </w:r>
          <w:r w:rsidR="000D08D2" w:rsidRPr="000D08D2">
            <w:instrText>04</w:instrText>
          </w:r>
          <w:r w:rsidR="000D08D2">
            <w:rPr>
              <w:lang w:val="en-US"/>
            </w:rPr>
            <w:instrText>YjI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LWFmMmNhMzg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MzAyMyIsIk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vZGlmaWVkT</w:instrText>
          </w:r>
          <w:r w:rsidR="000D08D2" w:rsidRPr="000D08D2">
            <w:instrText>24</w:instrText>
          </w:r>
          <w:r w:rsidR="000D08D2">
            <w:rPr>
              <w:lang w:val="en-US"/>
            </w:rPr>
            <w:instrText>iOiIyMDI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LTA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LTEyVDIzOjU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OjA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IiwiUHJvamVjdCI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eyIkcmVmIjoiOCJ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fSwiVXNlTnVtYmVyaW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nVHlwZU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mUGFyZW</w:instrText>
          </w:r>
          <w:r w:rsidR="000D08D2" w:rsidRPr="000D08D2">
            <w:instrText>50</w:instrText>
          </w:r>
          <w:r w:rsidR="000D08D2">
            <w:rPr>
              <w:lang w:val="en-US"/>
            </w:rPr>
            <w:instrText>RG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jdW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lbnQiOmZhbHNlfV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sIkZvcm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hdHRlZFRleHQiOnsiJGlkIjoiMTEiLCJDb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VudCI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MSwiVGV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dFVuaXRzIjpbeyIkaWQiOiIxMiIsIkZvbnRTdHlsZSI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eyIkaWQiOiIxMyIsIk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ldXRyYWwiOnRydWV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LCJSZWFkaW</w:instrText>
          </w:r>
          <w:r w:rsidR="000D08D2" w:rsidRPr="000D08D2">
            <w:instrText>5</w:instrText>
          </w:r>
          <w:r w:rsidR="000D08D2">
            <w:rPr>
              <w:lang w:val="en-US"/>
            </w:rPr>
            <w:instrText>nT</w:instrText>
          </w:r>
          <w:r w:rsidR="000D08D2" w:rsidRPr="000D08D2">
            <w:instrText>3</w:instrText>
          </w:r>
          <w:r w:rsidR="000D08D2">
            <w:rPr>
              <w:lang w:val="en-US"/>
            </w:rPr>
            <w:instrText>JkZXIiOjEsIlRleHQiOiJbMzZdIn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dfSwiVGFnIjoiQ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YXZpUGxhY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Vob</w:instrText>
          </w:r>
          <w:r w:rsidR="000D08D2" w:rsidRPr="000D08D2">
            <w:instrText>2</w:instrText>
          </w:r>
          <w:r w:rsidR="000D08D2">
            <w:rPr>
              <w:lang w:val="en-US"/>
            </w:rPr>
            <w:instrText>xkZXIjNzIxZTIyNTctOGRlYy</w:instrText>
          </w:r>
          <w:r w:rsidR="000D08D2" w:rsidRPr="000D08D2">
            <w:instrText>00</w:instrText>
          </w:r>
          <w:r w:rsidR="000D08D2">
            <w:rPr>
              <w:lang w:val="en-US"/>
            </w:rPr>
            <w:instrText>MDczLTgzNWEtZmFhZmY</w:instrText>
          </w:r>
          <w:r w:rsidR="000D08D2" w:rsidRPr="000D08D2">
            <w:instrText>1</w:instrText>
          </w:r>
          <w:r w:rsidR="000D08D2">
            <w:rPr>
              <w:lang w:val="en-US"/>
            </w:rPr>
            <w:instrText>ZmIyMGZkIiwiVGV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dCI</w:instrText>
          </w:r>
          <w:r w:rsidR="000D08D2" w:rsidRPr="000D08D2">
            <w:instrText>6</w:instrText>
          </w:r>
          <w:r w:rsidR="000D08D2">
            <w:rPr>
              <w:lang w:val="en-US"/>
            </w:rPr>
            <w:instrText>IlszNl</w:instrText>
          </w:r>
          <w:r w:rsidR="000D08D2" w:rsidRPr="000D08D2">
            <w:instrText>0</w:instrText>
          </w:r>
          <w:r w:rsidR="000D08D2">
            <w:rPr>
              <w:lang w:val="en-US"/>
            </w:rPr>
            <w:instrText>iLCJXQUlWZXJzaW</w:instrText>
          </w:r>
          <w:r w:rsidR="000D08D2" w:rsidRPr="000D08D2">
            <w:instrText>9</w:instrText>
          </w:r>
          <w:r w:rsidR="000D08D2">
            <w:rPr>
              <w:lang w:val="en-US"/>
            </w:rPr>
            <w:instrText>uIjoiNi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xNS</w:instrText>
          </w:r>
          <w:r w:rsidR="000D08D2" w:rsidRPr="000D08D2">
            <w:instrText>4</w:instrText>
          </w:r>
          <w:r w:rsidR="000D08D2">
            <w:rPr>
              <w:lang w:val="en-US"/>
            </w:rPr>
            <w:instrText>yLjAifQ</w:instrText>
          </w:r>
          <w:r w:rsidR="000D08D2" w:rsidRPr="000D08D2">
            <w:instrText>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, поэтому эти радикалы могут вступать во взаимодействие с амином, образуя семихиноляты аммония см. </w:t>
      </w:r>
      <w:r w:rsidR="002213E8">
        <w:fldChar w:fldCharType="begin"/>
      </w:r>
      <w:r w:rsidR="002213E8">
        <w:instrText xml:space="preserve"> REF _Ref135051676 \h </w:instrText>
      </w:r>
      <w:r w:rsidR="002213E8">
        <w:fldChar w:fldCharType="separate"/>
      </w:r>
      <w:r w:rsidR="002F4324">
        <w:t xml:space="preserve">Схема </w:t>
      </w:r>
      <w:r w:rsidR="002F4324">
        <w:rPr>
          <w:noProof/>
        </w:rPr>
        <w:t>13</w:t>
      </w:r>
      <w:r w:rsidR="002213E8">
        <w:fldChar w:fldCharType="end"/>
      </w:r>
      <w:r w:rsidR="002213E8">
        <w:t xml:space="preserve"> </w:t>
      </w:r>
      <w:sdt>
        <w:sdtPr>
          <w:alias w:val="To edit, see citavi.com/edit"/>
          <w:tag w:val="CitaviPlaceholder#37d7232a-c3f0-4fdf-8859-9a792c570154"/>
          <w:id w:val="-1885322902"/>
          <w:placeholder>
            <w:docPart w:val="17C4D06DE7034F4CA997E366D4C17F78"/>
          </w:placeholder>
        </w:sdtPr>
        <w:sdtContent>
          <w:r w:rsidR="002213E8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ODkyYmE2LThiZmUtNDU2ZC1hYTEwLTcxMzM2NjVkZTc5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EyVDIzOjU2OjA3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MzdkNzIzMmEtYzNmMC00ZmRmLTg4NTktOWE3OTJjNTcwMTU0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. Это приводит к тому, что с увеличением основности амина равновесие данной реакции смещается в сторону продуктов. Так, при переходе от 4-метилпиридина к триэтиламину константа равновесия реакции растет более чем на два порядка </w:t>
      </w:r>
      <w:sdt>
        <w:sdtPr>
          <w:alias w:val="To edit, see citavi.com/edit"/>
          <w:tag w:val="CitaviPlaceholder#a6105e98-2a02-4ed8-bc92-f518996faee8"/>
          <w:id w:val="1261559303"/>
          <w:placeholder>
            <w:docPart w:val="611E848660954F24BDE27F5CFB9840A1"/>
          </w:placeholder>
        </w:sdtPr>
        <w:sdtContent>
          <w:r w:rsidR="002213E8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GRmODJkLWI1OTYtNDM0My05NmJhLTY1YmU0YTdlYmQ1Mi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EyVDIzOjU2OjA3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YTYxMDVlOTgtMmEwMi00ZWQ4LWJjOTItZjUxODk5NmZhZWU4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>.</w:t>
      </w:r>
    </w:p>
    <w:p w14:paraId="6814BFB5" w14:textId="77777777" w:rsidR="003704F2" w:rsidRDefault="003704F2" w:rsidP="001830AD">
      <w:pPr>
        <w:pStyle w:val="a3"/>
      </w:pPr>
    </w:p>
    <w:p w14:paraId="34EB458D" w14:textId="77777777" w:rsidR="002213E8" w:rsidRPr="000C38B6" w:rsidRDefault="002213E8" w:rsidP="002213E8">
      <w:pPr>
        <w:pStyle w:val="af0"/>
      </w:pPr>
      <w:r>
        <w:object w:dxaOrig="6370" w:dyaOrig="756" w14:anchorId="273B1436">
          <v:shape id="_x0000_i1032" type="#_x0000_t75" style="width:472.65pt;height:56pt" o:ole="">
            <v:imagedata r:id="rId32" o:title=""/>
          </v:shape>
          <o:OLEObject Type="Embed" ProgID="ChemDraw.Document.6.0" ShapeID="_x0000_i1032" DrawAspect="Content" ObjectID="_1778422518" r:id="rId33"/>
        </w:object>
      </w:r>
    </w:p>
    <w:p w14:paraId="40D7FCA0" w14:textId="32B02B81" w:rsidR="002213E8" w:rsidRDefault="002213E8" w:rsidP="001771C7">
      <w:pPr>
        <w:pStyle w:val="af2"/>
      </w:pPr>
      <w:bookmarkStart w:id="67" w:name="_Ref135051676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13</w:t>
      </w:r>
      <w:r w:rsidR="004719C4">
        <w:rPr>
          <w:noProof/>
        </w:rPr>
        <w:fldChar w:fldCharType="end"/>
      </w:r>
      <w:bookmarkEnd w:id="67"/>
      <w:r w:rsidR="00DC08D5">
        <w:rPr>
          <w:noProof/>
        </w:rPr>
        <w:t xml:space="preserve"> -</w:t>
      </w:r>
      <w:r>
        <w:t xml:space="preserve"> Взаимодействие оксифеноксильных радикалов с амином</w:t>
      </w:r>
    </w:p>
    <w:p w14:paraId="3C9F6B64" w14:textId="77777777" w:rsidR="00F65861" w:rsidRPr="00F65861" w:rsidRDefault="00F65861" w:rsidP="00F65861">
      <w:pPr>
        <w:rPr>
          <w:lang w:eastAsia="ru-RU"/>
        </w:rPr>
      </w:pPr>
    </w:p>
    <w:p w14:paraId="39036E20" w14:textId="7C0C5EF6" w:rsidR="002213E8" w:rsidRDefault="002213E8" w:rsidP="001830AD">
      <w:pPr>
        <w:pStyle w:val="a2"/>
      </w:pPr>
      <w:r>
        <w:t xml:space="preserve">Эта реакция является ингибирующей радикальную полимеризацию. Эффективность ингибирования радикальной полимеризации хинонами определяется их </w:t>
      </w:r>
      <w:r w:rsidR="008E57B9">
        <w:t>электроноакцепторными</w:t>
      </w:r>
      <w:r>
        <w:t xml:space="preserve"> свойствами и стерической затрудненностью карбонильных групп в молекуле хинона - наличие катиона аммония дополнительно экранирует реакционный центр на атоме кислорода в семихиноне по сравнению с оксифеноксилом. Это может препятствовать рекомбинации радикалов семихинона и увеличивать вероятность реакции диспропорционирования радикалов с образованием пирокатехина по </w:t>
      </w:r>
      <w:r w:rsidR="008A7D23">
        <w:t xml:space="preserve">схеме ниже (см. </w:t>
      </w:r>
      <w:r>
        <w:fldChar w:fldCharType="begin"/>
      </w:r>
      <w:r>
        <w:instrText xml:space="preserve"> REF _Ref135052313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14</w:t>
      </w:r>
      <w:r>
        <w:fldChar w:fldCharType="end"/>
      </w:r>
      <w:r w:rsidR="008A7D23">
        <w:t>)</w:t>
      </w:r>
      <w:r>
        <w:t xml:space="preserve"> </w:t>
      </w:r>
      <w:sdt>
        <w:sdtPr>
          <w:alias w:val="To edit, see citavi.com/edit"/>
          <w:tag w:val="CitaviPlaceholder#241bc9ae-165d-4e33-b645-7be81134c07a"/>
          <w:id w:val="-1164467667"/>
          <w:placeholder>
            <w:docPart w:val="CFE71F108A7E44EA8FDE2EAA36E35DED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yNjMzZDczLWNjNGEtNGU2MS1iNWQ0LWQ3ZTdiZDRmNmY2YyIsIlJhbmdlTGVuZ3RoIjo0LCJSZWZlcmVuY2VJZCI6IjdjNDI0MDVkLTEzMmQtNDZiMS1iNDM2LTk5MDUyNjVmZj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dCw0LPQtNCw0YHQsNGA0YzRj9C9INClLtChLiIsIlByb3RlY3RlZCI6ZmFsc2UsIlNleCI6MCwiQ3JlYXRlZEJ5IjoiX0hPTUUiLCJDcmVhdGVkT24iOiIyMDIzLTA1LTE1VDExOjM2OjM0IiwiTW9kaWZpZWRCeSI6Il9IT01FIiwiSWQiOiI5Yjk4ZThlMS03MGI4LTRjNmMtYWM4Yy1mMTAyYWVmNjdiZjgiLCJNb2RpZmllZE9uIjoiMjAyMy0wNS0xNVQxMTozNj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k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}</w:instrText>
          </w:r>
          <w:r>
            <w:fldChar w:fldCharType="separate"/>
          </w:r>
          <w:r w:rsidR="00983B76">
            <w:t>[42]</w:t>
          </w:r>
          <w:r>
            <w:fldChar w:fldCharType="end"/>
          </w:r>
        </w:sdtContent>
      </w:sdt>
      <w:r>
        <w:t xml:space="preserve">. </w:t>
      </w:r>
    </w:p>
    <w:p w14:paraId="53A49FF5" w14:textId="77777777" w:rsidR="002213E8" w:rsidRDefault="002213E8" w:rsidP="001830AD">
      <w:pPr>
        <w:pStyle w:val="a2"/>
      </w:pPr>
      <w:r>
        <w:object w:dxaOrig="9495" w:dyaOrig="1697" w14:anchorId="2083153D">
          <v:shape id="_x0000_i1033" type="#_x0000_t75" style="width:468.1pt;height:81.55pt" o:ole="">
            <v:imagedata r:id="rId34" o:title=""/>
          </v:shape>
          <o:OLEObject Type="Embed" ProgID="ChemDraw.Document.6.0" ShapeID="_x0000_i1033" DrawAspect="Content" ObjectID="_1778422519" r:id="rId35"/>
        </w:object>
      </w:r>
    </w:p>
    <w:p w14:paraId="30FCA991" w14:textId="4E9F3FAC" w:rsidR="00FA12B7" w:rsidRPr="00DC2267" w:rsidRDefault="002213E8" w:rsidP="001771C7">
      <w:pPr>
        <w:pStyle w:val="af2"/>
      </w:pPr>
      <w:bookmarkStart w:id="68" w:name="_Ref135052313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14</w:t>
      </w:r>
      <w:r w:rsidR="004719C4">
        <w:rPr>
          <w:noProof/>
        </w:rPr>
        <w:fldChar w:fldCharType="end"/>
      </w:r>
      <w:bookmarkEnd w:id="68"/>
      <w:r w:rsidR="00DC08D5">
        <w:t xml:space="preserve"> -</w:t>
      </w:r>
      <w:r>
        <w:t xml:space="preserve"> Реакция образования пирокатехина при взаимодействии </w:t>
      </w:r>
      <w:r w:rsidRPr="000758F9">
        <w:t>семихонового</w:t>
      </w:r>
      <w:r>
        <w:t xml:space="preserve"> радикала с амином</w:t>
      </w:r>
    </w:p>
    <w:p w14:paraId="59704E05" w14:textId="77777777" w:rsidR="00DC08D5" w:rsidRPr="00DC08D5" w:rsidRDefault="00DC08D5" w:rsidP="00DC08D5">
      <w:pPr>
        <w:rPr>
          <w:lang w:eastAsia="ru-RU"/>
        </w:rPr>
      </w:pPr>
    </w:p>
    <w:p w14:paraId="2AF6DEE7" w14:textId="6B37DFF9" w:rsidR="00684106" w:rsidRPr="00684106" w:rsidRDefault="00684106" w:rsidP="00684106">
      <w:pPr>
        <w:pStyle w:val="a3"/>
        <w:rPr>
          <w:b/>
        </w:rPr>
      </w:pPr>
      <w:r>
        <w:t xml:space="preserve">Из-за малой концентрации семихиноновых радикалов данная реакция не рассматривается в кинетической схеме для </w:t>
      </w:r>
      <w:commentRangeStart w:id="69"/>
      <w:r>
        <w:t>производных</w:t>
      </w:r>
      <w:commentRangeEnd w:id="69"/>
      <w:r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69"/>
      </w:r>
      <w:r>
        <w:t xml:space="preserve"> диметиланилина.</w:t>
      </w:r>
    </w:p>
    <w:p w14:paraId="7650AC13" w14:textId="660C31E2" w:rsidR="00DA335D" w:rsidRDefault="00C42BB9" w:rsidP="001830AD">
      <w:pPr>
        <w:pStyle w:val="31"/>
      </w:pPr>
      <w:bookmarkStart w:id="70" w:name="_Toc167708165"/>
      <w:bookmarkStart w:id="71" w:name="_Toc167809584"/>
      <w:r>
        <w:t>Итоговая схема фотоинициирования</w:t>
      </w:r>
      <w:bookmarkEnd w:id="70"/>
      <w:bookmarkEnd w:id="71"/>
    </w:p>
    <w:p w14:paraId="0FE64A65" w14:textId="4C3B0C3D" w:rsidR="00DA335D" w:rsidRDefault="00DA335D" w:rsidP="001830AD">
      <w:pPr>
        <w:pStyle w:val="a3"/>
      </w:pPr>
      <w:r>
        <w:t>Резюмируя все выше написанное</w:t>
      </w:r>
      <w:r w:rsidRPr="00460D59">
        <w:t xml:space="preserve"> </w:t>
      </w:r>
      <w:r>
        <w:t>и исключая те процессы, о которых информации недостаточно, итоговый механизм о-хинон – донор Н</w:t>
      </w:r>
      <w:r w:rsidR="00227EB8">
        <w:t xml:space="preserve"> </w:t>
      </w:r>
      <w:r w:rsidR="00FA12B7">
        <w:t>в 2 вариантах – полная и сокращенная схем</w:t>
      </w:r>
      <w:r w:rsidR="00EE0C78">
        <w:t xml:space="preserve">ы </w:t>
      </w:r>
      <w:r w:rsidR="00227EB8">
        <w:t xml:space="preserve">(см. </w:t>
      </w:r>
      <w:r w:rsidR="00227EB8">
        <w:fldChar w:fldCharType="begin"/>
      </w:r>
      <w:r w:rsidR="00227EB8">
        <w:instrText xml:space="preserve"> REF _Ref165752291 \h </w:instrText>
      </w:r>
      <w:r w:rsidR="00227EB8">
        <w:fldChar w:fldCharType="separate"/>
      </w:r>
      <w:r w:rsidR="002F4324">
        <w:t xml:space="preserve">Схема </w:t>
      </w:r>
      <w:r w:rsidR="002F4324">
        <w:rPr>
          <w:noProof/>
        </w:rPr>
        <w:t>15</w:t>
      </w:r>
      <w:r w:rsidR="00227EB8">
        <w:fldChar w:fldCharType="end"/>
      </w:r>
      <w:r w:rsidR="00EE0C78">
        <w:t xml:space="preserve"> и </w:t>
      </w:r>
      <w:r w:rsidR="00EE0C78">
        <w:fldChar w:fldCharType="begin"/>
      </w:r>
      <w:r w:rsidR="00EE0C78">
        <w:instrText xml:space="preserve"> REF _Ref165752319 \h </w:instrText>
      </w:r>
      <w:r w:rsidR="00EE0C78">
        <w:fldChar w:fldCharType="separate"/>
      </w:r>
      <w:r w:rsidR="002F4324">
        <w:t xml:space="preserve">Схема </w:t>
      </w:r>
      <w:r w:rsidR="002F4324">
        <w:rPr>
          <w:noProof/>
        </w:rPr>
        <w:t>16</w:t>
      </w:r>
      <w:r w:rsidR="00EE0C78">
        <w:fldChar w:fldCharType="end"/>
      </w:r>
      <w:r w:rsidR="00227EB8">
        <w:t>)</w:t>
      </w:r>
      <w:r>
        <w:t>:</w:t>
      </w:r>
    </w:p>
    <w:p w14:paraId="0FBE705B" w14:textId="4E240543" w:rsidR="00227EB8" w:rsidRDefault="00C813EB" w:rsidP="001830AD">
      <w:pPr>
        <w:pStyle w:val="a2"/>
      </w:pPr>
      <w:r>
        <w:rPr>
          <w:noProof/>
        </w:rPr>
        <w:lastRenderedPageBreak/>
        <w:drawing>
          <wp:inline distT="0" distB="0" distL="0" distR="0" wp14:anchorId="56EAADD6" wp14:editId="0E4CD67C">
            <wp:extent cx="5931303" cy="2819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38" cy="28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8495" w14:textId="783D3744" w:rsidR="00FF4A28" w:rsidRDefault="00227EB8" w:rsidP="001771C7">
      <w:pPr>
        <w:pStyle w:val="af2"/>
      </w:pPr>
      <w:bookmarkStart w:id="72" w:name="_Ref165752291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15</w:t>
      </w:r>
      <w:r w:rsidR="004719C4">
        <w:rPr>
          <w:noProof/>
        </w:rPr>
        <w:fldChar w:fldCharType="end"/>
      </w:r>
      <w:bookmarkEnd w:id="72"/>
      <w:r w:rsidR="00DC08D5">
        <w:t xml:space="preserve"> -</w:t>
      </w:r>
      <w:r>
        <w:t xml:space="preserve"> Полная схема фотоиницирования</w:t>
      </w:r>
    </w:p>
    <w:p w14:paraId="0EFAD12A" w14:textId="77777777" w:rsidR="00DC08D5" w:rsidRPr="00DC08D5" w:rsidRDefault="00DC08D5" w:rsidP="00DC08D5">
      <w:pPr>
        <w:rPr>
          <w:lang w:eastAsia="ru-RU"/>
        </w:rPr>
      </w:pPr>
    </w:p>
    <w:p w14:paraId="08D7390B" w14:textId="77777777" w:rsidR="00EE0C78" w:rsidRDefault="00EE0C78" w:rsidP="00ED0693">
      <w:pPr>
        <w:pStyle w:val="a3"/>
        <w:ind w:firstLine="0"/>
      </w:pPr>
      <w:r>
        <w:rPr>
          <w:noProof/>
        </w:rPr>
        <w:drawing>
          <wp:inline distT="0" distB="0" distL="0" distR="0" wp14:anchorId="6FB59171" wp14:editId="02BDCF26">
            <wp:extent cx="5821680" cy="1686402"/>
            <wp:effectExtent l="0" t="0" r="762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31" cy="17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D23" w14:textId="4385763C" w:rsidR="008B1786" w:rsidRDefault="00EE0C78" w:rsidP="001771C7">
      <w:pPr>
        <w:pStyle w:val="af2"/>
      </w:pPr>
      <w:bookmarkStart w:id="73" w:name="_Ref165752319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16</w:t>
      </w:r>
      <w:r w:rsidR="004719C4">
        <w:rPr>
          <w:noProof/>
        </w:rPr>
        <w:fldChar w:fldCharType="end"/>
      </w:r>
      <w:bookmarkEnd w:id="73"/>
      <w:r w:rsidR="00DC08D5">
        <w:t xml:space="preserve"> -</w:t>
      </w:r>
      <w:r>
        <w:t xml:space="preserve"> Сокращенная схема фотоинициирования</w:t>
      </w:r>
    </w:p>
    <w:p w14:paraId="1F634F77" w14:textId="77777777" w:rsidR="00DC08D5" w:rsidRPr="00DC08D5" w:rsidRDefault="00DC08D5" w:rsidP="00DC08D5">
      <w:pPr>
        <w:rPr>
          <w:lang w:eastAsia="ru-RU"/>
        </w:rPr>
      </w:pPr>
    </w:p>
    <w:p w14:paraId="72CF4A8E" w14:textId="02C721FF" w:rsidR="00D536A7" w:rsidRDefault="00DE6DC0" w:rsidP="001830AD">
      <w:pPr>
        <w:pStyle w:val="20"/>
      </w:pPr>
      <w:bookmarkStart w:id="74" w:name="_Toc167708166"/>
      <w:bookmarkStart w:id="75" w:name="_Toc167809585"/>
      <w:r>
        <w:t>П</w:t>
      </w:r>
      <w:r w:rsidR="008209BC">
        <w:t>олимеризаци</w:t>
      </w:r>
      <w:r w:rsidR="00A15277">
        <w:t>я</w:t>
      </w:r>
      <w:bookmarkEnd w:id="74"/>
      <w:bookmarkEnd w:id="75"/>
    </w:p>
    <w:p w14:paraId="6C8CE81C" w14:textId="47B891F9" w:rsidR="00F11CBC" w:rsidRDefault="00E67AEA" w:rsidP="001830AD">
      <w:pPr>
        <w:pStyle w:val="a3"/>
      </w:pPr>
      <w:r>
        <w:t>Р</w:t>
      </w:r>
      <w:r w:rsidR="008955E8">
        <w:t>адикал</w:t>
      </w:r>
      <w:r>
        <w:t xml:space="preserve"> метиламина</w:t>
      </w:r>
      <w:r w:rsidR="008955E8">
        <w:t xml:space="preserve">, инициирует свободнорадикальную </w:t>
      </w:r>
      <w:r w:rsidR="00570453">
        <w:t>полимеризаци</w:t>
      </w:r>
      <w:r w:rsidR="008955E8">
        <w:t>ю</w:t>
      </w:r>
      <w:r w:rsidR="00920ECB">
        <w:t>,</w:t>
      </w:r>
      <w:r w:rsidR="00570453">
        <w:t xml:space="preserve"> </w:t>
      </w:r>
      <w:r w:rsidR="00920ECB">
        <w:t>о</w:t>
      </w:r>
      <w:r w:rsidR="00733E49">
        <w:t xml:space="preserve">т характера которой, зависят свойства получаемого материала. </w:t>
      </w:r>
      <w:r w:rsidR="00F11CBC">
        <w:t xml:space="preserve">Традиционную реакцию фотополимеризации, можно разделить на </w:t>
      </w:r>
      <w:r w:rsidR="00733E49">
        <w:t>несколько</w:t>
      </w:r>
      <w:r w:rsidR="00F11CBC">
        <w:t xml:space="preserve"> стади</w:t>
      </w:r>
      <w:r w:rsidR="00733E49">
        <w:t>й</w:t>
      </w:r>
      <w:r w:rsidR="008508B7" w:rsidRPr="008508B7">
        <w:t xml:space="preserve"> </w:t>
      </w:r>
      <w:sdt>
        <w:sdtPr>
          <w:alias w:val="To edit, see citavi.com/edit"/>
          <w:tag w:val="CitaviPlaceholder#c1a8ca64-a037-4299-8ca1-c85726fff479"/>
          <w:id w:val="239909079"/>
          <w:placeholder>
            <w:docPart w:val="DefaultPlaceholder_-1854013440"/>
          </w:placeholder>
        </w:sdtPr>
        <w:sdtContent>
          <w:r w:rsidR="008E57B9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0OGFmYWUzLTUxMTYtNGFjNy05YTQ0LWVhZTIwNWMwZjhjMCIsIlJhbmdlTGVuZ3RoIjo0LCJSZWZlcmVuY2VJZCI6IjZjODMwYWIxLTM3ZjQtNDc1Yi1hZjk1LTlmYWI3NjUzZj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Z1bGx5IHJldi4gZWQuIiwiRXZhbHVhdGlvbkNvbXBsZXhpdHkiOjAsIkV2YWx1YXRpb25Tb3VyY2VUZXh0Rm9ybWF0IjowLCJHcm91cHMiOltdLCJIYXNMYWJlbDEiOmZhbHNlLCJIYXNMYWJlbDIiOmZhbHNlLCJJc2JuIjoiOTc4MDA4MDQ0Mjg4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bG9jLmdvdi9jYXRkaXIvZW5oYW5jZW1lbnRzL2Z5MDYyNS8yMDA1MDU1MjEzLXQuaHRtbCIsIlVyaVN0cmluZyI6Imh0dHA6Ly93d3cubG9jLmdvdi9jYXRkaXIvZW5oYW5jZW1lbnRzL2Z5MDYyNS8yMDA1MDU1MjEzLXQ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VGFibGUgb2YgY29udGVudHMiLCJDcmVhdGVkQnkiOiJfSE9NRSIsIkNyZWF0ZWRPbiI6IjIwMjQtMDUtMDRUMjM6NDM6MDciLCJNb2RpZmllZEJ5IjoiX0hPTUUiLCJJZCI6ImI1ODM2NDljLTRhOGEtNGU0Yi05ODg5LWYxYTM2ODU1ZjhhYSIsIk1vZGlmaWVkT24iOiIyMDI0LTA1LTA0VDIzOjQzOjA3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sb2MuZ292L2NhdGRpci9lbmhhbmNlbWVudHMvZnkwNjI1LzIwMDUwNTUyMTMtZC5odG1sIiwiVXJpU3RyaW5nIjoiaHR0cDovL3d3dy5sb2MuZ292L2NhdGRpci9lbmhhbmNlbWVudHMvZnkwNjI1LzIwMDUwNTUyMTMtZC5odG1s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}</w:instrText>
          </w:r>
          <w:r w:rsidR="008E57B9">
            <w:fldChar w:fldCharType="separate"/>
          </w:r>
          <w:r w:rsidR="00983B76">
            <w:t>[43]</w:t>
          </w:r>
          <w:r w:rsidR="008E57B9">
            <w:fldChar w:fldCharType="end"/>
          </w:r>
        </w:sdtContent>
      </w:sdt>
      <w:r w:rsidR="008E57B9" w:rsidRPr="008E57B9">
        <w:t>:</w:t>
      </w:r>
      <w:r w:rsidR="00F11CBC">
        <w:t xml:space="preserve"> ини</w:t>
      </w:r>
      <w:r w:rsidR="0078466C">
        <w:t>ирование полимеризации</w:t>
      </w:r>
      <w:r w:rsidR="00F11CBC">
        <w:t xml:space="preserve">, </w:t>
      </w:r>
      <w:r w:rsidR="00920ECB">
        <w:t>рост цепи</w:t>
      </w:r>
      <w:r w:rsidR="00733E49">
        <w:t>,</w:t>
      </w:r>
      <w:r w:rsidR="00F11CBC">
        <w:t xml:space="preserve"> </w:t>
      </w:r>
      <w:r w:rsidR="00733E49">
        <w:t xml:space="preserve">перенос </w:t>
      </w:r>
      <w:r w:rsidR="00F11CBC">
        <w:t xml:space="preserve">и </w:t>
      </w:r>
      <w:r w:rsidR="00733E49">
        <w:t>обрыва</w:t>
      </w:r>
      <w:r w:rsidR="0078466C">
        <w:t xml:space="preserve"> цепи</w:t>
      </w:r>
      <w:r w:rsidR="008508B7">
        <w:t>.</w:t>
      </w:r>
      <w:r w:rsidR="00733E49">
        <w:t xml:space="preserve"> Рассмотрим каждую стадию отдельно применительно к </w:t>
      </w:r>
      <w:r w:rsidR="00733E49">
        <w:lastRenderedPageBreak/>
        <w:t>фотополимеризации мономеров ОКМ-2, ПЕТА, ДМЭГ</w:t>
      </w:r>
      <w:r w:rsidR="008E57B9" w:rsidRPr="008E57B9">
        <w:t xml:space="preserve"> </w:t>
      </w:r>
      <w:r w:rsidR="008E57B9">
        <w:t>в присутствии бутанола-1</w:t>
      </w:r>
      <w:r w:rsidR="00920ECB">
        <w:t xml:space="preserve">. </w:t>
      </w:r>
    </w:p>
    <w:p w14:paraId="5FBFDA65" w14:textId="127E19E0" w:rsidR="006E5223" w:rsidRDefault="006E5223" w:rsidP="001830AD">
      <w:pPr>
        <w:pStyle w:val="31"/>
      </w:pPr>
      <w:bookmarkStart w:id="76" w:name="_Toc167708167"/>
      <w:bookmarkStart w:id="77" w:name="_Toc167809586"/>
      <w:r>
        <w:t>Инициирование</w:t>
      </w:r>
      <w:r w:rsidR="008209BC">
        <w:t xml:space="preserve"> цепи</w:t>
      </w:r>
      <w:bookmarkEnd w:id="76"/>
      <w:bookmarkEnd w:id="77"/>
    </w:p>
    <w:p w14:paraId="05BACC75" w14:textId="4B044B68" w:rsidR="006E5223" w:rsidRDefault="006E5223" w:rsidP="001830AD">
      <w:pPr>
        <w:pStyle w:val="a3"/>
      </w:pPr>
      <w:r>
        <w:t xml:space="preserve">Зарождение полимерной цепи происходит при реакции мономера с активным радикалом, образующимся в результате фотохимического восстановления о-хинона амином по схеме, приведенной ниже (см. </w:t>
      </w:r>
      <w:r>
        <w:fldChar w:fldCharType="begin"/>
      </w:r>
      <w:r>
        <w:instrText xml:space="preserve"> REF _Ref165669038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17</w:t>
      </w:r>
      <w:r>
        <w:fldChar w:fldCharType="end"/>
      </w:r>
      <w:r>
        <w:t>).</w:t>
      </w:r>
      <w:r w:rsidR="00A15277">
        <w:t xml:space="preserve"> Константу скорости этой реакции трудно оценить</w:t>
      </w:r>
      <w:r w:rsidR="006D7776">
        <w:t xml:space="preserve">. Однако </w:t>
      </w:r>
      <w:r w:rsidR="005355DE">
        <w:t>принимая упрощения о независимости константы скорости от длины</w:t>
      </w:r>
      <w:r w:rsidR="006D7776">
        <w:t xml:space="preserve"> цепи, можно считать, что она идет с такой же скоростью, </w:t>
      </w:r>
      <w:r w:rsidR="00070F4C">
        <w:t>что</w:t>
      </w:r>
      <w:r w:rsidR="006D7776">
        <w:t xml:space="preserve"> и реакция роста цепи.</w:t>
      </w:r>
    </w:p>
    <w:p w14:paraId="6AB18214" w14:textId="693549DA" w:rsidR="006E5223" w:rsidRDefault="00A64D5E" w:rsidP="006A74F0">
      <w:pPr>
        <w:pStyle w:val="a3"/>
        <w:ind w:firstLine="0"/>
      </w:pPr>
      <w:r>
        <w:rPr>
          <w:noProof/>
        </w:rPr>
        <w:drawing>
          <wp:inline distT="0" distB="0" distL="0" distR="0" wp14:anchorId="5FC2F3A0" wp14:editId="46C84BF8">
            <wp:extent cx="3832055" cy="603010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0"/>
                    <a:stretch/>
                  </pic:blipFill>
                  <pic:spPr bwMode="auto">
                    <a:xfrm>
                      <a:off x="0" y="0"/>
                      <a:ext cx="3834138" cy="60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9CEB7" w14:textId="25DF08FE" w:rsidR="006E5223" w:rsidRDefault="006E5223" w:rsidP="001771C7">
      <w:pPr>
        <w:pStyle w:val="af2"/>
      </w:pPr>
      <w:bookmarkStart w:id="78" w:name="_Ref165669038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17</w:t>
      </w:r>
      <w:r w:rsidR="004719C4">
        <w:rPr>
          <w:noProof/>
        </w:rPr>
        <w:fldChar w:fldCharType="end"/>
      </w:r>
      <w:bookmarkEnd w:id="78"/>
      <w:r w:rsidR="00DC08D5">
        <w:t xml:space="preserve"> -</w:t>
      </w:r>
      <w:r>
        <w:t xml:space="preserve"> Реакция </w:t>
      </w:r>
      <w:r w:rsidR="00FF2C14">
        <w:t>инициирования</w:t>
      </w:r>
      <w:r>
        <w:t xml:space="preserve"> полимерной цепи</w:t>
      </w:r>
    </w:p>
    <w:p w14:paraId="47CD7784" w14:textId="77777777" w:rsidR="00DC08D5" w:rsidRPr="00DC08D5" w:rsidRDefault="00DC08D5" w:rsidP="00DC08D5">
      <w:pPr>
        <w:rPr>
          <w:lang w:eastAsia="ru-RU"/>
        </w:rPr>
      </w:pPr>
    </w:p>
    <w:p w14:paraId="43B261C0" w14:textId="79BE04D7" w:rsidR="00996D2F" w:rsidRDefault="003813E5" w:rsidP="001830AD">
      <w:pPr>
        <w:pStyle w:val="31"/>
      </w:pPr>
      <w:bookmarkStart w:id="79" w:name="_Toc167708168"/>
      <w:bookmarkStart w:id="80" w:name="_Toc167809587"/>
      <w:r>
        <w:t>Рост цепи</w:t>
      </w:r>
      <w:bookmarkEnd w:id="79"/>
      <w:bookmarkEnd w:id="80"/>
    </w:p>
    <w:p w14:paraId="219D4F1C" w14:textId="3B914EBA" w:rsidR="00D776E6" w:rsidRDefault="00A64D5E" w:rsidP="001830AD">
      <w:pPr>
        <w:pStyle w:val="a3"/>
      </w:pPr>
      <w:r>
        <w:t xml:space="preserve">После зарождения активного радикала мономера, полимерная цепь начитает расти </w:t>
      </w:r>
      <w:r w:rsidR="005B0524">
        <w:t>в результате реакций с другими мономерами или сшивания с другими полимерными цепями</w:t>
      </w:r>
      <w:r>
        <w:t xml:space="preserve">. </w:t>
      </w:r>
      <w:r w:rsidR="00D26A5A">
        <w:t xml:space="preserve">В результате реакций переноса цепи, о которых будет рассказано далее, могут образовываться радикалы мономера, которые также являются центрами полимеризации. </w:t>
      </w:r>
      <w:r>
        <w:t xml:space="preserve">Принимая во внимание, что константа роста не сильно зависит от длины полимерной цепи, особенно при </w:t>
      </w:r>
      <w:r w:rsidR="00D776E6">
        <w:t xml:space="preserve">большом </w:t>
      </w:r>
      <w:r>
        <w:t>количестве звеньев</w:t>
      </w:r>
      <w:r w:rsidR="00D776E6">
        <w:t xml:space="preserve"> </w:t>
      </w:r>
      <w:sdt>
        <w:sdtPr>
          <w:alias w:val="To edit, see citavi.com/edit"/>
          <w:tag w:val="CitaviPlaceholder#b5ec7229-6c00-4fa4-aa7e-a8854ded4796"/>
          <w:id w:val="773054998"/>
          <w:placeholder>
            <w:docPart w:val="DefaultPlaceholder_-1854013440"/>
          </w:placeholder>
        </w:sdtPr>
        <w:sdtContent>
          <w:r w:rsidR="00D776E6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MWU0Y2YxLTE3ZDYtNGJjNi1hNTY1LWEyZTBkYzFjZjA0ZSIsIlJhbmdlTGVuZ3RoIjo0LCJSZWZlcmVuY2VJZCI6ImZkZWZhODY3LTEzMzUtNGI1Yy1iYjA5LWE2NzIyMmE0MzV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Q0XSJ9XX0sIlRhZyI6IkNpdGF2aVBsYWNlaG9sZGVyI2I1ZWM3MjI5LTZjMDAtNGZhNC1hYTdlLWE4ODU0ZGVkNDc5NiIsIlRleHQiOiJbNDRdIiwiV0FJVmVyc2lvbiI6IjYuMTUuMi4wIn0=}</w:instrText>
          </w:r>
          <w:r w:rsidR="00D776E6">
            <w:fldChar w:fldCharType="separate"/>
          </w:r>
          <w:r w:rsidR="00983B76">
            <w:t>[44]</w:t>
          </w:r>
          <w:r w:rsidR="00D776E6">
            <w:fldChar w:fldCharType="end"/>
          </w:r>
        </w:sdtContent>
      </w:sdt>
      <w:r w:rsidR="00D776E6">
        <w:t xml:space="preserve">, схема процесса роста цепи выглядит следующим образом (см. </w:t>
      </w:r>
      <w:r w:rsidR="00D776E6">
        <w:fldChar w:fldCharType="begin"/>
      </w:r>
      <w:r w:rsidR="00D776E6">
        <w:instrText xml:space="preserve"> REF _Ref165683315 \h </w:instrText>
      </w:r>
      <w:r w:rsidR="00D776E6">
        <w:fldChar w:fldCharType="separate"/>
      </w:r>
      <w:r w:rsidR="002F4324">
        <w:t xml:space="preserve">Схема </w:t>
      </w:r>
      <w:r w:rsidR="002F4324">
        <w:rPr>
          <w:noProof/>
        </w:rPr>
        <w:t>18</w:t>
      </w:r>
      <w:r w:rsidR="00D776E6">
        <w:fldChar w:fldCharType="end"/>
      </w:r>
      <w:r w:rsidR="00D776E6">
        <w:t>):</w:t>
      </w:r>
    </w:p>
    <w:p w14:paraId="0C291F92" w14:textId="2680CB75" w:rsidR="00D776E6" w:rsidRDefault="00D26A5A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60A1C66" wp14:editId="3CF0472D">
            <wp:extent cx="4876190" cy="1428571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548C" w14:textId="1509F737" w:rsidR="00D776E6" w:rsidRDefault="00D776E6" w:rsidP="001771C7">
      <w:pPr>
        <w:pStyle w:val="af2"/>
      </w:pPr>
      <w:bookmarkStart w:id="81" w:name="_Ref165683315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18</w:t>
      </w:r>
      <w:r w:rsidR="004719C4">
        <w:rPr>
          <w:noProof/>
        </w:rPr>
        <w:fldChar w:fldCharType="end"/>
      </w:r>
      <w:bookmarkEnd w:id="81"/>
      <w:r w:rsidR="00DC08D5">
        <w:rPr>
          <w:noProof/>
        </w:rPr>
        <w:t xml:space="preserve"> -</w:t>
      </w:r>
      <w:r>
        <w:t xml:space="preserve"> Реакции роста цепи</w:t>
      </w:r>
    </w:p>
    <w:p w14:paraId="6021ED27" w14:textId="77777777" w:rsidR="00DC08D5" w:rsidRPr="00DC08D5" w:rsidRDefault="00DC08D5" w:rsidP="00DC08D5">
      <w:pPr>
        <w:rPr>
          <w:lang w:eastAsia="ru-RU"/>
        </w:rPr>
      </w:pPr>
    </w:p>
    <w:p w14:paraId="4A36C8A5" w14:textId="6F0A91D2" w:rsidR="008B1786" w:rsidRDefault="00D776E6" w:rsidP="001830AD">
      <w:pPr>
        <w:pStyle w:val="a2"/>
      </w:pPr>
      <w:r>
        <w:t>Скорость реакции роста полимерной цепи зависит от реакционной способности мономера и активности растущего полимерного радикала</w:t>
      </w:r>
      <w:r w:rsidR="00A63A7F">
        <w:t>.</w:t>
      </w:r>
      <w:r w:rsidR="00440755">
        <w:t xml:space="preserve"> К</w:t>
      </w:r>
      <w:r w:rsidR="009A096B">
        <w:t xml:space="preserve">онстанты роста для виниловых и диеновых мономеров лежат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93D74" w:rsidRPr="00F93D74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3da48c1-ef9f-4ca7-b5c4-6d083a139dbe"/>
          <w:id w:val="1066918025"/>
          <w:placeholder>
            <w:docPart w:val="DefaultPlaceholder_-1854013440"/>
          </w:placeholder>
        </w:sdtPr>
        <w:sdtEndPr>
          <w:rPr>
            <w:b w:val="0"/>
            <w:bCs w:val="0"/>
          </w:rPr>
        </w:sdtEndPr>
        <w:sdtContent>
          <w:r w:rsidR="00F93D74" w:rsidRPr="001E6D54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MTQ0NjdjLTcwNmQtNDc4Yi04ZjhhLWY3ZjM1ZWQyMTBhZ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czZGE0OGMxLWVmOWYtNGNhNy1iNWM0LTZkMDgzYTEzOWRiZSIsIlRleHQiOiJbNDVdIiwiV0FJVmVyc2lvbiI6IjYuMTUuMi4wIn0=}</w:instrText>
          </w:r>
          <w:r w:rsidR="00F93D74" w:rsidRPr="001E6D54">
            <w:fldChar w:fldCharType="separate"/>
          </w:r>
          <w:r w:rsidR="00983B76">
            <w:t>[45]</w:t>
          </w:r>
          <w:r w:rsidR="00F93D74" w:rsidRPr="001E6D54">
            <w:fldChar w:fldCharType="end"/>
          </w:r>
        </w:sdtContent>
      </w:sdt>
      <w:r w:rsidR="009A096B" w:rsidRPr="001E6D54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700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(для </w:t>
      </w:r>
      <w:r w:rsidR="001706B1" w:rsidRPr="001E6D54">
        <w:t>ММА</w:t>
      </w:r>
      <w:r w:rsidR="009A096B" w:rsidRPr="001E6D54">
        <w:t xml:space="preserve">) </w:t>
      </w:r>
      <w:sdt>
        <w:sdtPr>
          <w:alias w:val="To edit, see citavi.com/edit"/>
          <w:tag w:val="CitaviPlaceholder#af9b6776-4c6e-41db-8fc4-19f637646f14"/>
          <w:id w:val="2016869981"/>
          <w:placeholder>
            <w:docPart w:val="51262CB095F34C0C8672E7702CD5B0E3"/>
          </w:placeholder>
        </w:sdtPr>
        <w:sdtContent>
          <w:r w:rsidR="009A096B" w:rsidRPr="001E6D54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TJUMjM6NTY6MDc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NhZjliNjc3Ni00YzZlLTQxZGItOGZjNC0xOWY2Mzc2NDZmMTQ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9A096B" w:rsidRPr="001E6D54"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2300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(для </w:t>
      </w:r>
      <w:r w:rsidR="001706B1" w:rsidRPr="001E6D54">
        <w:t>винилацетата</w:t>
      </w:r>
      <w:r w:rsidR="009A096B" w:rsidRPr="001E6D54">
        <w:t xml:space="preserve">) </w:t>
      </w:r>
      <w:sdt>
        <w:sdtPr>
          <w:alias w:val="To edit, see citavi.com/edit"/>
          <w:tag w:val="CitaviPlaceholder#05d97f5a-b995-4e56-9a74-fb7c97e184db"/>
          <w:id w:val="887073669"/>
          <w:placeholder>
            <w:docPart w:val="42920E003BCF4E9A80816C41E685FAA9"/>
          </w:placeholder>
        </w:sdtPr>
        <w:sdtContent>
          <w:r w:rsidR="009A096B" w:rsidRPr="001E6D54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TJUMjM6NTY6MDc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MwNWQ5N2Y1YS1iOTk1LTRlNTYtOWE3NC1mYjdjOTdlMTg0ZGI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A63A7F" w:rsidRPr="001E6D54">
        <w:t xml:space="preserve">. </w:t>
      </w:r>
      <w:r w:rsidR="008B1786">
        <w:t>Принимая допущение, что скорость полимеризации определяется только строением мономера, можно объединить эти реакции в 1</w:t>
      </w:r>
      <w:r w:rsidR="00070F4C">
        <w:t xml:space="preserve"> (</w:t>
      </w:r>
      <w:r w:rsidR="0078466C">
        <w:t xml:space="preserve">см. </w:t>
      </w:r>
      <w:r w:rsidR="00070F4C">
        <w:fldChar w:fldCharType="begin"/>
      </w:r>
      <w:r w:rsidR="00070F4C">
        <w:instrText xml:space="preserve"> REF _Ref167271145 \h </w:instrText>
      </w:r>
      <w:r w:rsidR="00070F4C">
        <w:fldChar w:fldCharType="separate"/>
      </w:r>
      <w:r w:rsidR="002F4324">
        <w:t xml:space="preserve">Схема </w:t>
      </w:r>
      <w:r w:rsidR="002F4324">
        <w:rPr>
          <w:noProof/>
        </w:rPr>
        <w:t>19</w:t>
      </w:r>
      <w:r w:rsidR="00070F4C">
        <w:fldChar w:fldCharType="end"/>
      </w:r>
      <w:r w:rsidR="00070F4C">
        <w:t>)</w:t>
      </w:r>
      <w:r w:rsidR="008B1786">
        <w:t>:</w:t>
      </w:r>
    </w:p>
    <w:p w14:paraId="4092F329" w14:textId="77777777" w:rsidR="00070F4C" w:rsidRDefault="00070F4C" w:rsidP="00070F4C">
      <w:pPr>
        <w:pStyle w:val="a2"/>
        <w:keepNext/>
      </w:pPr>
      <w:r>
        <w:rPr>
          <w:noProof/>
        </w:rPr>
        <w:drawing>
          <wp:inline distT="0" distB="0" distL="0" distR="0" wp14:anchorId="3D207557" wp14:editId="5DF98751">
            <wp:extent cx="4737100" cy="773652"/>
            <wp:effectExtent l="0" t="0" r="635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2797" cy="7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06B" w14:textId="73F89BF7" w:rsidR="00070F4C" w:rsidRDefault="00070F4C" w:rsidP="001771C7">
      <w:pPr>
        <w:pStyle w:val="af2"/>
      </w:pPr>
      <w:bookmarkStart w:id="82" w:name="_Ref167271145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19</w:t>
      </w:r>
      <w:r w:rsidR="004719C4">
        <w:rPr>
          <w:noProof/>
        </w:rPr>
        <w:fldChar w:fldCharType="end"/>
      </w:r>
      <w:bookmarkEnd w:id="82"/>
      <w:r w:rsidR="00DC08D5">
        <w:t xml:space="preserve"> -</w:t>
      </w:r>
      <w:r>
        <w:t xml:space="preserve"> Сокращенная реакция роста цепи</w:t>
      </w:r>
    </w:p>
    <w:p w14:paraId="01679B4B" w14:textId="77777777" w:rsidR="00F65861" w:rsidRPr="00F65861" w:rsidRDefault="00F65861" w:rsidP="00F65861">
      <w:pPr>
        <w:rPr>
          <w:lang w:eastAsia="ru-RU"/>
        </w:rPr>
      </w:pPr>
    </w:p>
    <w:p w14:paraId="2AE97427" w14:textId="33E02ED9" w:rsidR="003813E5" w:rsidRDefault="00640613" w:rsidP="001830AD">
      <w:pPr>
        <w:pStyle w:val="31"/>
      </w:pPr>
      <w:bookmarkStart w:id="83" w:name="_Toc167708169"/>
      <w:bookmarkStart w:id="84" w:name="_Toc167809588"/>
      <w:r>
        <w:t>Передача</w:t>
      </w:r>
      <w:r w:rsidR="009B2BB1">
        <w:t xml:space="preserve"> цепи</w:t>
      </w:r>
      <w:bookmarkEnd w:id="83"/>
      <w:bookmarkEnd w:id="84"/>
    </w:p>
    <w:p w14:paraId="3A720BC1" w14:textId="496128C0" w:rsidR="007F42C4" w:rsidRPr="007F42C4" w:rsidRDefault="007F42C4" w:rsidP="001830AD">
      <w:pPr>
        <w:pStyle w:val="a3"/>
      </w:pPr>
      <w:r>
        <w:t xml:space="preserve">Не все активные полимерные радикалы вступают в реакцию роста, иногда происходит передача радикала на другие молекулы, при этом старая цепь обрывается, но радикал никуда не исчезает и начинает новую цепь. В реакции фотополимеризации без доступа кислорода и в отсутствии ингибитора, передача цепи может проходить по 2 направлениям: на растворитель и на мономер (см. </w:t>
      </w:r>
      <w:r>
        <w:fldChar w:fldCharType="begin"/>
      </w:r>
      <w:r>
        <w:instrText xml:space="preserve"> REF _Ref165730018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20</w:t>
      </w:r>
      <w:r>
        <w:fldChar w:fldCharType="end"/>
      </w:r>
      <w:r>
        <w:t>):</w:t>
      </w:r>
    </w:p>
    <w:p w14:paraId="6C9D30CA" w14:textId="77777777" w:rsidR="00FC3ECE" w:rsidRDefault="00FC3ECE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EEAC22C" wp14:editId="636344C7">
            <wp:extent cx="5070179" cy="1118862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2"/>
                    <a:stretch/>
                  </pic:blipFill>
                  <pic:spPr bwMode="auto">
                    <a:xfrm>
                      <a:off x="0" y="0"/>
                      <a:ext cx="5149310" cy="113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BBC2" w14:textId="62230838" w:rsidR="007C162A" w:rsidRDefault="00FC3ECE" w:rsidP="001771C7">
      <w:pPr>
        <w:pStyle w:val="af2"/>
      </w:pPr>
      <w:bookmarkStart w:id="85" w:name="_Ref165730018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20</w:t>
      </w:r>
      <w:r w:rsidR="004719C4">
        <w:rPr>
          <w:noProof/>
        </w:rPr>
        <w:fldChar w:fldCharType="end"/>
      </w:r>
      <w:bookmarkEnd w:id="85"/>
      <w:r>
        <w:t>. Реакция переноса цепи</w:t>
      </w:r>
    </w:p>
    <w:p w14:paraId="4614DCB7" w14:textId="77777777" w:rsidR="0078466C" w:rsidRPr="0078466C" w:rsidRDefault="0078466C" w:rsidP="0078466C">
      <w:pPr>
        <w:rPr>
          <w:lang w:eastAsia="ru-RU"/>
        </w:rPr>
      </w:pPr>
    </w:p>
    <w:p w14:paraId="1E8E5DD5" w14:textId="5BE8BECD" w:rsidR="009C67AD" w:rsidRPr="0029372A" w:rsidRDefault="007C162A" w:rsidP="001830AD">
      <w:pPr>
        <w:pStyle w:val="a3"/>
      </w:pPr>
      <w:r w:rsidRPr="007C162A">
        <w:t xml:space="preserve">Передача цепи через мономер возможна, если молекулы последнего содержат подвижные атомы водорода, галогена или другие атомы, способные к взаимодействию с растущими макрорадикалами. </w:t>
      </w:r>
      <w:r>
        <w:t xml:space="preserve">Изучаемые мономеры: ОКМ-2, ПЕТА, ДМЭГ, не имеют подвижных атомов Н, поэтому скорость передачи на эти мономеры крайне мала, константы передачи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Pr="007C162A">
        <w:t xml:space="preserve"> </w:t>
      </w:r>
      <w:r>
        <w:t xml:space="preserve">имеют значения порядка </w:t>
      </w:r>
      <m:oMath>
        <m:sSup>
          <m:sSupPr>
            <m:ctrlPr>
              <w:rPr>
                <w:rFonts w:ascii="Cambria Math" w:hAnsi="Cambria Math"/>
                <w:bCs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-6</m:t>
            </m:r>
          </m:sup>
        </m:sSup>
      </m:oMath>
      <w:r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3cfc4c61-303b-4066-bd6b-d0a52e98454e"/>
          <w:id w:val="1238372470"/>
          <w:placeholder>
            <w:docPart w:val="DefaultPlaceholder_-1854013440"/>
          </w:placeholder>
        </w:sdtPr>
        <w:sdtContent>
          <w:r w:rsidRPr="009C67AD">
            <w:rPr>
              <w:bCs/>
              <w:iCs/>
            </w:rPr>
            <w:fldChar w:fldCharType="begin"/>
          </w:r>
          <w:r w:rsidR="000D08D2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NjJiMmExLTdjNGQtNDJkNy05NzE4LTczNmI4ZGYxMWVjO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NjZmM0YzYxLTMwM2ItNDA2Ni1iZDZiLWQwYTUyZTk4NDU0ZSIsIlRleHQiOiJbNDVdIiwiV0FJVmVyc2lvbiI6IjYuMTUuMi4wIn0=}</w:instrText>
          </w:r>
          <w:r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Pr="009C67AD">
            <w:rPr>
              <w:bCs/>
              <w:iCs/>
            </w:rPr>
            <w:fldChar w:fldCharType="end"/>
          </w:r>
        </w:sdtContent>
      </w:sdt>
      <w:r w:rsidRPr="009C67AD">
        <w:rPr>
          <w:bCs/>
          <w:iCs/>
        </w:rPr>
        <w:t xml:space="preserve">: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7*10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18*10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Pr="009C67AD">
        <w:rPr>
          <w:bCs/>
          <w:iCs/>
        </w:rPr>
        <w:t>(для ММА</w:t>
      </w:r>
      <w:r w:rsidR="0029372A">
        <w:rPr>
          <w:bCs/>
          <w:iCs/>
        </w:rPr>
        <w:t xml:space="preserve"> при </w:t>
      </w:r>
      <w:r w:rsidR="0029372A">
        <w:t>60</w:t>
      </w:r>
      <w:r w:rsidR="0029372A" w:rsidRPr="0029372A">
        <w:t xml:space="preserve"> </w:t>
      </w:r>
      <w:r w:rsidR="0029372A" w:rsidRPr="0029372A">
        <w:rPr>
          <w:rFonts w:cstheme="minorHAnsi"/>
        </w:rPr>
        <w:t>°С</w:t>
      </w:r>
      <w:r w:rsidRPr="009C67AD">
        <w:rPr>
          <w:bCs/>
          <w:iCs/>
        </w:rPr>
        <w:t>)</w:t>
      </w:r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db0111fd-85bc-4a85-ad8d-21ad85961c8f"/>
          <w:id w:val="1689559035"/>
          <w:placeholder>
            <w:docPart w:val="DefaultPlaceholder_-1854013440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0D08D2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RiMDExMWZkLTg1YmMtNGE4NS1hZDhkLTIxYWQ4NTk2MWM4Zi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9C67AD" w:rsidRPr="009C67AD">
        <w:rPr>
          <w:bCs/>
          <w:iCs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175*10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280*10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="009C67AD" w:rsidRPr="009C67AD">
        <w:rPr>
          <w:bCs/>
          <w:iCs/>
        </w:rPr>
        <w:t>(для винилацетата</w:t>
      </w:r>
      <w:r w:rsidR="0029372A">
        <w:rPr>
          <w:bCs/>
          <w:iCs/>
        </w:rPr>
        <w:t xml:space="preserve"> при </w:t>
      </w:r>
      <w:r w:rsidR="0029372A">
        <w:t>60</w:t>
      </w:r>
      <w:r w:rsidR="0029372A" w:rsidRPr="0029372A">
        <w:t xml:space="preserve"> </w:t>
      </w:r>
      <w:r w:rsidR="0029372A" w:rsidRPr="0029372A">
        <w:rPr>
          <w:rFonts w:cstheme="minorHAnsi"/>
        </w:rPr>
        <w:t>°С</w:t>
      </w:r>
      <w:r w:rsidR="009C67AD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f847df2e-f1df-4f08-a29e-6e7709da1834"/>
          <w:id w:val="740298493"/>
          <w:placeholder>
            <w:docPart w:val="2ADAC9E08C014AD8803DDB6B610967D9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0D08D2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4NDdkZjJlLWYxZGYtNGYwOC1hMjllLTZlNzcwOWRhMTgzNC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29372A">
        <w:rPr>
          <w:bCs/>
          <w:iCs/>
        </w:rPr>
        <w:t xml:space="preserve">. </w:t>
      </w:r>
      <w:r w:rsidR="0029372A" w:rsidRPr="0029372A">
        <w:t>В случае винилацетата относительно высокое значение</w:t>
      </w:r>
      <w:r w:rsidR="00AE656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372A" w:rsidRPr="0029372A">
        <w:t xml:space="preserve"> обусловлено участием в реакции передачи цепи ацетоксильной группы</w:t>
      </w:r>
      <w:r w:rsidR="00AE6560">
        <w:t xml:space="preserve"> </w:t>
      </w:r>
      <w:sdt>
        <w:sdtPr>
          <w:alias w:val="To edit, see citavi.com/edit"/>
          <w:tag w:val="CitaviPlaceholder#b00470ec-a2e7-42e0-9bad-9d11ea48f07b"/>
          <w:id w:val="570388363"/>
          <w:placeholder>
            <w:docPart w:val="DefaultPlaceholder_-1854013440"/>
          </w:placeholder>
        </w:sdtPr>
        <w:sdtContent>
          <w:r w:rsidR="00AE6560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jNzJkMmMyLTA3OWEtNDFhOC04MmZlLTllYmQ0YzAzNGI3N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IwMDQ3MGVjLWEyZTctNDJlMC05YmFkLTlkMTFlYTQ4ZjA3YiIsIlRleHQiOiJbNDVdIiwiV0FJVmVyc2lvbiI6IjYuMTUuMi4wIn0=}</w:instrText>
          </w:r>
          <w:r w:rsidR="00AE6560">
            <w:fldChar w:fldCharType="separate"/>
          </w:r>
          <w:r w:rsidR="00983B76">
            <w:t>[45]</w:t>
          </w:r>
          <w:r w:rsidR="00AE6560">
            <w:fldChar w:fldCharType="end"/>
          </w:r>
        </w:sdtContent>
      </w:sdt>
      <w:r w:rsidR="0029372A">
        <w:t xml:space="preserve">. </w:t>
      </w:r>
      <w:r w:rsidR="00085FD0">
        <w:t>К</w:t>
      </w:r>
      <w:r w:rsidR="009C67AD" w:rsidRPr="009C67AD">
        <w:rPr>
          <w:bCs/>
        </w:rPr>
        <w:t>онстанты скорости передачи</w:t>
      </w:r>
      <w:r w:rsidR="00085FD0">
        <w:rPr>
          <w:bCs/>
        </w:rPr>
        <w:t xml:space="preserve">, </w:t>
      </w:r>
      <w:r w:rsidR="002C3C33">
        <w:rPr>
          <w:bCs/>
        </w:rPr>
        <w:t>соответственно</w:t>
      </w:r>
      <w:r w:rsidR="00085FD0">
        <w:rPr>
          <w:bCs/>
        </w:rPr>
        <w:t>,</w:t>
      </w:r>
      <w:r w:rsidR="009C67AD" w:rsidRPr="009C67AD">
        <w:rPr>
          <w:bCs/>
        </w:rPr>
        <w:t xml:space="preserve">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trans-m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4.</m:t>
        </m:r>
        <m:r>
          <m:rPr>
            <m:sty m:val="bi"/>
          </m:rPr>
          <w:rPr>
            <w:rFonts w:ascii="Cambria Math" w:hAnsi="Cambria Math"/>
            <w:lang w:val="en-US"/>
          </w:rPr>
          <m:t>9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>- 640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9372A">
        <w:rPr>
          <w:b/>
          <w:bCs/>
        </w:rPr>
        <w:t xml:space="preserve">. </w:t>
      </w:r>
    </w:p>
    <w:p w14:paraId="730B05D2" w14:textId="2AB41A92" w:rsidR="00A800BF" w:rsidRPr="007C162A" w:rsidRDefault="00085FD0" w:rsidP="001830AD">
      <w:pPr>
        <w:pStyle w:val="a3"/>
      </w:pPr>
      <w:r>
        <w:t>Кроме того</w:t>
      </w:r>
      <w:r w:rsidR="00036564">
        <w:t>,</w:t>
      </w:r>
      <w:r>
        <w:t xml:space="preserve"> передача может осуществляться на растворитель</w:t>
      </w:r>
      <w:r w:rsidR="00036564">
        <w:t>. При этом ч</w:t>
      </w:r>
      <w:r w:rsidRPr="00085FD0">
        <w:t>ем активнее радикал, образуемый мономером, тем больше будет константа передачи цепи через растворитель</w:t>
      </w:r>
      <w:r>
        <w:t xml:space="preserve"> </w:t>
      </w:r>
      <w:sdt>
        <w:sdtPr>
          <w:alias w:val="To edit, see citavi.com/edit"/>
          <w:tag w:val="CitaviPlaceholder#9ce92d4b-ae7f-459e-be3e-368ddba954f8"/>
          <w:id w:val="1632445560"/>
          <w:placeholder>
            <w:docPart w:val="DefaultPlaceholder_-1854013440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MGMzZTQ5LWNiNmItNDc2OS04ZWE2LWFlZTZiOWI2ZDEzY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ljZTkyZDRiLWFlN2YtNDU5ZS1iZTNlLTM2OGRkYmE5NTRmO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036564" w:rsidRPr="00036564">
        <w:t>,</w:t>
      </w:r>
      <w:r w:rsidR="00036564">
        <w:t xml:space="preserve"> константа передач</w:t>
      </w:r>
      <w:r w:rsidR="00FB4228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sol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trans-sol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="00036564">
        <w:t xml:space="preserve"> на бутанол</w:t>
      </w:r>
      <w:r w:rsidR="00FB4228">
        <w:t>-1, а это основной растворитель, рассматриваемый в данной работе, имеет значения</w:t>
      </w:r>
      <w:r w:rsidR="00036564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20*10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FB4228" w:rsidRPr="009C67AD">
        <w:rPr>
          <w:bCs/>
          <w:iCs/>
        </w:rPr>
        <w:t>(для винилацетата</w:t>
      </w:r>
      <w:r w:rsidR="00FB4228">
        <w:rPr>
          <w:bCs/>
          <w:iCs/>
        </w:rPr>
        <w:t xml:space="preserve">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0106625b-56d1-43fb-ad6b-59c3c34364c0"/>
          <w:id w:val="-806553023"/>
          <w:placeholder>
            <w:docPart w:val="DF853BACE1C346099E9A5D0A08E69E17"/>
          </w:placeholder>
        </w:sdtPr>
        <w:sdtContent>
          <w:r w:rsidR="00FB4228" w:rsidRPr="009C67AD">
            <w:rPr>
              <w:bCs/>
              <w:iCs/>
            </w:rPr>
            <w:fldChar w:fldCharType="begin"/>
          </w:r>
          <w:r w:rsidR="000D08D2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xMDY2MjViLTU2ZDEtNDNmYi1hZDZiLTU5YzNjMzQzNjRjMCIsIlRleHQiOiJbNDVdIiwiV0FJVmVyc2lvbiI6IjYuMTUuMi4wIn0=}</w:instrText>
          </w:r>
          <w:r w:rsidR="00FB4228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FB4228" w:rsidRPr="009C67AD">
            <w:rPr>
              <w:bCs/>
              <w:iCs/>
            </w:rPr>
            <w:fldChar w:fldCharType="end"/>
          </w:r>
        </w:sdtContent>
      </w:sdt>
      <w:r w:rsidR="00FB4228">
        <w:rPr>
          <w:bCs/>
          <w:iCs/>
        </w:rPr>
        <w:t xml:space="preserve">, очень мала для ММА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7d470f75-e6ea-4706-a96b-0824a1aeb871"/>
          <w:id w:val="1717706717"/>
          <w:placeholder>
            <w:docPart w:val="DefaultPlaceholder_-1854013440"/>
          </w:placeholder>
        </w:sdtPr>
        <w:sdtContent>
          <w:r w:rsidR="00FB4228">
            <w:rPr>
              <w:rFonts w:cstheme="minorHAnsi"/>
            </w:rPr>
            <w:fldChar w:fldCharType="begin"/>
          </w:r>
          <w:r w:rsidR="000D08D2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iZjNlZTcwLTczMDAtNDcwZS05MDdjLWViMGY1NjI5NjVmM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dkNDcwZjc1LWU2ZWEtNDcwNi1hOTZiLTA4MjRhMWFlYjg3MSIsIlRleHQiOiJbNDVdIiwiV0FJVmVyc2lvbiI6IjYuMTUuMi4wIn0=}</w:instrText>
          </w:r>
          <w:r w:rsidR="00FB4228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FB4228">
            <w:rPr>
              <w:rFonts w:cstheme="minorHAnsi"/>
            </w:rPr>
            <w:fldChar w:fldCharType="end"/>
          </w:r>
        </w:sdtContent>
      </w:sdt>
      <w:r w:rsidR="00FB4228">
        <w:rPr>
          <w:rFonts w:cstheme="minorHAnsi"/>
        </w:rPr>
        <w:t xml:space="preserve">. Таким образом константа скорости передачи цепи на растворитель не превышает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sol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&lt; 5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</w:p>
    <w:p w14:paraId="1C25BF8B" w14:textId="5C178C13" w:rsidR="00A800BF" w:rsidRDefault="008B1786" w:rsidP="001830AD">
      <w:pPr>
        <w:pStyle w:val="a3"/>
      </w:pPr>
      <w:r>
        <w:lastRenderedPageBreak/>
        <w:t>Учитывая, что бутанола и мономера в системе намного больше, чем радикалов роста полимерной цепи, данные реакции играют значительную роль при полимеризации.</w:t>
      </w:r>
    </w:p>
    <w:p w14:paraId="59782307" w14:textId="7D116FB0" w:rsidR="001215F9" w:rsidRDefault="00D624F4" w:rsidP="001830AD">
      <w:pPr>
        <w:pStyle w:val="31"/>
      </w:pPr>
      <w:bookmarkStart w:id="86" w:name="_Toc167708170"/>
      <w:bookmarkStart w:id="87" w:name="_Toc136296702"/>
      <w:bookmarkStart w:id="88" w:name="_Toc167809589"/>
      <w:r>
        <w:t>Ингибирование полимеризации</w:t>
      </w:r>
      <w:bookmarkEnd w:id="86"/>
      <w:bookmarkEnd w:id="88"/>
      <w:r w:rsidRPr="006D4713">
        <w:t xml:space="preserve"> </w:t>
      </w:r>
    </w:p>
    <w:p w14:paraId="1BF4B7DF" w14:textId="17C6A632" w:rsidR="006B5E8D" w:rsidRDefault="006B5E8D" w:rsidP="00D21335">
      <w:pPr>
        <w:pStyle w:val="a3"/>
      </w:pPr>
      <w:r>
        <w:t>Кроме реакции переноса цепи</w:t>
      </w:r>
      <w:r w:rsidR="00F644EC">
        <w:t xml:space="preserve"> снижать концентрацию радикалов роста могут различные ингибиторы, содержащиеся в системе</w:t>
      </w:r>
      <w:r w:rsidR="00CF17DD">
        <w:t>, например растворенный кислород</w:t>
      </w:r>
      <w:r w:rsidR="00F644EC">
        <w:t xml:space="preserve">. </w:t>
      </w:r>
      <w:r w:rsidR="00951D9D">
        <w:t xml:space="preserve">В данной работе не рассматривалось </w:t>
      </w:r>
      <w:r w:rsidR="00B149E8">
        <w:t>добавление</w:t>
      </w:r>
      <w:r w:rsidR="00951D9D">
        <w:t xml:space="preserve"> стабилизатора или какого другого слабого ингибитора</w:t>
      </w:r>
      <w:r w:rsidR="00B149E8">
        <w:t>, поэтому при расчете были учтено влияние только сильных ингибиторов. Их м</w:t>
      </w:r>
      <w:r>
        <w:t xml:space="preserve">еханизм </w:t>
      </w:r>
      <w:r w:rsidR="00F644EC">
        <w:t xml:space="preserve">действия </w:t>
      </w:r>
      <w:r>
        <w:t xml:space="preserve">представлен ниже (см. </w:t>
      </w:r>
      <w:r>
        <w:fldChar w:fldCharType="begin"/>
      </w:r>
      <w:r>
        <w:instrText xml:space="preserve"> REF _Ref165752145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21</w:t>
      </w:r>
      <w:r>
        <w:fldChar w:fldCharType="end"/>
      </w:r>
      <w:r>
        <w:t>):</w:t>
      </w:r>
    </w:p>
    <w:p w14:paraId="163EA721" w14:textId="77777777" w:rsidR="006B5E8D" w:rsidRDefault="006B5E8D" w:rsidP="006A74F0">
      <w:pPr>
        <w:pStyle w:val="a3"/>
        <w:ind w:firstLine="0"/>
      </w:pPr>
      <w:r>
        <w:rPr>
          <w:noProof/>
        </w:rPr>
        <w:drawing>
          <wp:inline distT="0" distB="0" distL="0" distR="0" wp14:anchorId="5F9EA11E" wp14:editId="6397E805">
            <wp:extent cx="5310031" cy="63610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160"/>
                    <a:stretch/>
                  </pic:blipFill>
                  <pic:spPr bwMode="auto">
                    <a:xfrm>
                      <a:off x="0" y="0"/>
                      <a:ext cx="5314286" cy="63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19AD" w14:textId="3ABC6489" w:rsidR="006B5E8D" w:rsidRDefault="006B5E8D" w:rsidP="001771C7">
      <w:pPr>
        <w:pStyle w:val="af2"/>
      </w:pPr>
      <w:bookmarkStart w:id="89" w:name="_Ref165752145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21</w:t>
      </w:r>
      <w:r w:rsidR="004719C4">
        <w:rPr>
          <w:noProof/>
        </w:rPr>
        <w:fldChar w:fldCharType="end"/>
      </w:r>
      <w:bookmarkEnd w:id="89"/>
      <w:r>
        <w:t>. Реакция ингибирования</w:t>
      </w:r>
    </w:p>
    <w:p w14:paraId="0424C2E1" w14:textId="77777777" w:rsidR="0078466C" w:rsidRPr="0078466C" w:rsidRDefault="0078466C" w:rsidP="0078466C">
      <w:pPr>
        <w:rPr>
          <w:lang w:eastAsia="ru-RU"/>
        </w:rPr>
      </w:pPr>
    </w:p>
    <w:p w14:paraId="5A734E13" w14:textId="77777777" w:rsidR="00DB7A55" w:rsidRDefault="00DB7A55" w:rsidP="004B00CB">
      <w:pPr>
        <w:pStyle w:val="1"/>
        <w:numPr>
          <w:ilvl w:val="0"/>
          <w:numId w:val="29"/>
        </w:numPr>
      </w:pPr>
      <w:r>
        <w:t>Ингибирование кислородом</w:t>
      </w:r>
    </w:p>
    <w:p w14:paraId="04DDA533" w14:textId="7ACC7734" w:rsidR="00B149E8" w:rsidRPr="00DB7A55" w:rsidRDefault="00DB7A55" w:rsidP="00C04EB9">
      <w:pPr>
        <w:pStyle w:val="a3"/>
      </w:pPr>
      <w:r>
        <w:t xml:space="preserve">При полимеризации на воздухе в композиции остается растворенный кислород, который, являясь бирадикалом, выступает в качестве сильного ингибитора. Эта реакция приводит к значительному, в сравнении с полимеризацией в инертной среде, росту индукционного периода. </w:t>
      </w:r>
      <w:r w:rsidR="00B149E8">
        <w:t xml:space="preserve">Из выше сказанного следует, что это одна из ключевых реакций ингибирования и от нее </w:t>
      </w:r>
      <w:r w:rsidR="00C04EB9">
        <w:t>должна</w:t>
      </w:r>
      <w:r w:rsidR="00B149E8">
        <w:t xml:space="preserve"> зависеть продолжительность индукционного </w:t>
      </w:r>
      <w:commentRangeStart w:id="90"/>
      <w:r w:rsidR="00B149E8">
        <w:t>периода</w:t>
      </w:r>
      <w:commentRangeEnd w:id="90"/>
      <w:r w:rsidR="00C04EB9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90"/>
      </w:r>
      <w:r w:rsidR="00B149E8">
        <w:t>.</w:t>
      </w:r>
    </w:p>
    <w:p w14:paraId="0D27848F" w14:textId="0F98BF0F" w:rsidR="00D624F4" w:rsidRPr="00BE00AC" w:rsidRDefault="001215F9" w:rsidP="004B00CB">
      <w:pPr>
        <w:pStyle w:val="1"/>
        <w:numPr>
          <w:ilvl w:val="0"/>
          <w:numId w:val="29"/>
        </w:numPr>
      </w:pPr>
      <w:r>
        <w:t xml:space="preserve">Ингибирование </w:t>
      </w:r>
      <w:r w:rsidR="00D624F4">
        <w:t>хинонами</w:t>
      </w:r>
      <w:bookmarkEnd w:id="87"/>
    </w:p>
    <w:p w14:paraId="4495094E" w14:textId="63DF3C01" w:rsidR="00D624F4" w:rsidRDefault="00D624F4" w:rsidP="001830AD">
      <w:pPr>
        <w:pStyle w:val="a3"/>
      </w:pPr>
      <w:r>
        <w:t>Еще одной крайне интересной реакцией</w:t>
      </w:r>
      <w:r w:rsidR="00B149E8">
        <w:t xml:space="preserve"> </w:t>
      </w:r>
      <w:r>
        <w:t xml:space="preserve">является ингибирование полимеризации хинонами. </w:t>
      </w:r>
      <w:r w:rsidRPr="002C1A9E">
        <w:t>Так при облучении растворов хинонов и Н-донорных соединений в мономере</w:t>
      </w:r>
      <w:r>
        <w:t xml:space="preserve"> </w:t>
      </w:r>
      <w:r w:rsidRPr="002C1A9E">
        <w:t xml:space="preserve">возникают алкильные радикалы, которые </w:t>
      </w:r>
      <w:r>
        <w:lastRenderedPageBreak/>
        <w:t xml:space="preserve">способны инициировать радикальную </w:t>
      </w:r>
      <w:r w:rsidRPr="002C1A9E">
        <w:t>полимеризацию и оксифеноксильные радикалы</w:t>
      </w:r>
      <w:r>
        <w:t>, которые могут</w:t>
      </w:r>
      <w:r w:rsidRPr="002C1A9E">
        <w:t xml:space="preserve"> </w:t>
      </w:r>
      <w:r>
        <w:t>ее ингибировать</w:t>
      </w:r>
      <w:r w:rsidRPr="002C1A9E">
        <w:t>.</w:t>
      </w:r>
      <w:r w:rsidRPr="00512CF7">
        <w:t xml:space="preserve"> </w:t>
      </w:r>
      <w:r>
        <w:t xml:space="preserve">Такое </w:t>
      </w:r>
      <w:r w:rsidRPr="001764D1">
        <w:t xml:space="preserve">двойственное действие </w:t>
      </w:r>
      <w:r>
        <w:t>в поведении реакционной пары хинон – Н-донор делает необходимым детальное изучение реакций не только фотоинициирования, но и ингибирования радикальной полимеризации в присутствии хинонов</w:t>
      </w:r>
    </w:p>
    <w:p w14:paraId="4D5DCCB8" w14:textId="21635C13" w:rsidR="00F65861" w:rsidRDefault="00D624F4" w:rsidP="00F65861">
      <w:pPr>
        <w:pStyle w:val="a3"/>
        <w:rPr>
          <w:b/>
          <w:bCs/>
        </w:rPr>
      </w:pPr>
      <w:r>
        <w:t xml:space="preserve">В статье </w:t>
      </w:r>
      <w:sdt>
        <w:sdtPr>
          <w:alias w:val="To edit, see citavi.com/edit"/>
          <w:tag w:val="CitaviPlaceholder#511bc5c4-52c8-4d86-847d-e4f8787a274e"/>
          <w:id w:val="-840395739"/>
          <w:placeholder>
            <w:docPart w:val="B2B5972A014D4DBDA6F6FFACA137D94C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yMzc5NTQzLWRhZDEtNGE2ZC1hMTBmLWRmMDZjMDM0OTYxZCIsIlJhbmdlTGVuZ3RoIjo0LCJSZWZlcmVuY2VJZCI6ImFhZGNhZWQ3LTQ0YWQtNDJlMi05OTM1LTA0ZmNmZjlhOWY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9GA0LjRiNC40L0g0JQu0KQuIiwiUHJvdGVjdGVkIjpmYWxzZSwiU2V4IjowLCJDcmVhdGVkQnkiOiJfSE9NRSIsIkNyZWF0ZWRPbiI6IjIwMjMtMDUtMTRUMjA6MTg6NTEiLCJNb2RpZmllZEJ5IjoiX0hPTUUiLCJJZCI6IjdhN2RiZmFmLWEwOGItNDE2Yi1iNmU2LTk0OGEwYzE0Nzk3YyIsIk1vZGlmaWVkT24iOiIyMDIzLTA1LTE0VDIwOjIxOjM2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}</w:instrText>
          </w:r>
          <w:r>
            <w:fldChar w:fldCharType="separate"/>
          </w:r>
          <w:r w:rsidR="00983B76">
            <w:t>[47]</w:t>
          </w:r>
          <w:r>
            <w:fldChar w:fldCharType="end"/>
          </w:r>
        </w:sdtContent>
      </w:sdt>
      <w:r>
        <w:t xml:space="preserve"> рассмотрены процессы ингибирования радикальной реакции хинонами и проведены расчеты для уточнения резонансных структур получающихся в ходе реакции радикалов. </w:t>
      </w:r>
      <w:r w:rsidRPr="001764D1">
        <w:t>Для квантово-химических расчетов</w:t>
      </w:r>
      <w:r>
        <w:t xml:space="preserve"> авторы </w:t>
      </w:r>
      <w:r w:rsidRPr="001764D1">
        <w:t>использовали программу Gaussian 98.</w:t>
      </w:r>
      <w:r w:rsidRPr="00863D0D">
        <w:t xml:space="preserve"> Расчеты</w:t>
      </w:r>
      <w:r w:rsidRPr="002F7900">
        <w:t xml:space="preserve"> выполняли </w:t>
      </w:r>
      <w:r w:rsidRPr="00725F81">
        <w:t>в соответствии с теорией</w:t>
      </w:r>
      <w:r>
        <w:t xml:space="preserve"> </w:t>
      </w:r>
      <w:r w:rsidRPr="002F7900">
        <w:t>функционала плотности</w:t>
      </w:r>
      <w:r>
        <w:t>. Исследование было проведено</w:t>
      </w:r>
      <w:r w:rsidRPr="006F35F2">
        <w:t xml:space="preserve"> для бензохинона-1,2 и его ди-</w:t>
      </w:r>
      <w:r>
        <w:t>т</w:t>
      </w:r>
      <w:r w:rsidRPr="006F35F2">
        <w:t>pe</w:t>
      </w:r>
      <w:r>
        <w:t>т</w:t>
      </w:r>
      <w:r w:rsidRPr="006F35F2">
        <w:t xml:space="preserve">-бутильных производных </w:t>
      </w:r>
      <w:r>
        <w:t xml:space="preserve">- </w:t>
      </w:r>
      <w:r w:rsidRPr="006F35F2">
        <w:t>35Q и 36Q</w:t>
      </w:r>
      <w:r w:rsidR="0017302D">
        <w:t xml:space="preserve">. </w:t>
      </w:r>
      <w:r>
        <w:t xml:space="preserve">В результате кинетического анализа схемы были найдены константы ингибирования реакции полимеризации хинонами (см. </w:t>
      </w:r>
      <w:r>
        <w:fldChar w:fldCharType="begin"/>
      </w:r>
      <w:r>
        <w:instrText xml:space="preserve"> REF _Ref135046901 \h </w:instrText>
      </w:r>
      <w:r>
        <w:fldChar w:fldCharType="separate"/>
      </w:r>
      <w:r w:rsidR="002F4324">
        <w:t xml:space="preserve">Таблица </w:t>
      </w:r>
      <w:r w:rsidR="002F4324">
        <w:rPr>
          <w:noProof/>
        </w:rPr>
        <w:t>2</w:t>
      </w:r>
      <w:r>
        <w:fldChar w:fldCharType="end"/>
      </w:r>
      <w:r>
        <w:t xml:space="preserve">)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inh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0.3*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>- 6.3*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FF4F84">
        <w:rPr>
          <w:b/>
          <w:bCs/>
        </w:rPr>
        <w:t>:</w:t>
      </w:r>
    </w:p>
    <w:p w14:paraId="1ED7CCB3" w14:textId="77777777" w:rsidR="00F65861" w:rsidRPr="00F65861" w:rsidRDefault="00F65861" w:rsidP="00F65861">
      <w:pPr>
        <w:pStyle w:val="a3"/>
        <w:rPr>
          <w:b/>
          <w:bCs/>
        </w:rPr>
      </w:pPr>
    </w:p>
    <w:p w14:paraId="31067881" w14:textId="7FD2EBAE" w:rsidR="00D624F4" w:rsidRDefault="00D624F4" w:rsidP="001771C7">
      <w:pPr>
        <w:pStyle w:val="af2"/>
      </w:pPr>
      <w:bookmarkStart w:id="91" w:name="_Ref135046901"/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2</w:t>
      </w:r>
      <w:r w:rsidR="004719C4">
        <w:rPr>
          <w:noProof/>
        </w:rPr>
        <w:fldChar w:fldCharType="end"/>
      </w:r>
      <w:bookmarkEnd w:id="91"/>
      <w:r>
        <w:t>.</w:t>
      </w:r>
      <w:r w:rsidRPr="00255FBF">
        <w:t xml:space="preserve"> Константы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Pr="00255FBF">
        <w:t xml:space="preserve"> ингибирования полимеризации ММА при 343 К бензохиноном-1,4, 35Q и 36Q. </w:t>
      </w:r>
    </w:p>
    <w:tbl>
      <w:tblPr>
        <w:tblW w:w="3534" w:type="dxa"/>
        <w:tblLook w:val="04A0" w:firstRow="1" w:lastRow="0" w:firstColumn="1" w:lastColumn="0" w:noHBand="0" w:noVBand="1"/>
      </w:tblPr>
      <w:tblGrid>
        <w:gridCol w:w="1300"/>
        <w:gridCol w:w="2234"/>
      </w:tblGrid>
      <w:tr w:rsidR="00072C8E" w:rsidRPr="00072C8E" w14:paraId="3766BAB9" w14:textId="77777777" w:rsidTr="00977CDE">
        <w:trPr>
          <w:trHeight w:val="516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F577B0" w14:textId="77777777" w:rsidR="00072C8E" w:rsidRPr="00072C8E" w:rsidRDefault="00072C8E" w:rsidP="00072C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ru-RU"/>
              </w:rPr>
            </w:pPr>
            <w:r w:rsidRPr="00072C8E"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eastAsia="ru-RU"/>
              </w:rPr>
              <w:t>Хинон</w:t>
            </w:r>
          </w:p>
        </w:tc>
        <w:tc>
          <w:tcPr>
            <w:tcW w:w="22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FD8F14" w14:textId="767FD71D" w:rsidR="00072C8E" w:rsidRPr="00832A99" w:rsidRDefault="00072C8E" w:rsidP="00072C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lang w:eastAsia="ru-RU"/>
              </w:rPr>
            </w:pP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lang w:eastAsia="ru-RU"/>
              </w:rPr>
              <w:t>k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vertAlign w:val="subscript"/>
                <w:lang w:eastAsia="ru-RU"/>
              </w:rPr>
              <w:t>in</w:t>
            </w:r>
            <w:r w:rsidR="00832A99"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vertAlign w:val="subscript"/>
                <w:lang w:val="en-US" w:eastAsia="ru-RU"/>
              </w:rPr>
              <w:t>h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lang w:eastAsia="ru-RU"/>
              </w:rPr>
              <w:t>*10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vertAlign w:val="superscript"/>
                <w:lang w:eastAsia="ru-RU"/>
              </w:rPr>
              <w:t>-3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lang w:eastAsia="ru-RU"/>
              </w:rPr>
              <w:t xml:space="preserve"> M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vertAlign w:val="superscript"/>
                <w:lang w:eastAsia="ru-RU"/>
              </w:rPr>
              <w:t>-1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lang w:eastAsia="ru-RU"/>
              </w:rPr>
              <w:t>c</w:t>
            </w:r>
            <w:r w:rsidRPr="00832A99">
              <w:rPr>
                <w:rFonts w:ascii="Calibri" w:eastAsia="Times New Roman" w:hAnsi="Calibri" w:cs="Calibri"/>
                <w:b/>
                <w:bCs/>
                <w:i/>
                <w:color w:val="000000"/>
                <w:sz w:val="32"/>
                <w:szCs w:val="32"/>
                <w:vertAlign w:val="superscript"/>
                <w:lang w:eastAsia="ru-RU"/>
              </w:rPr>
              <w:t>-1</w:t>
            </w:r>
          </w:p>
        </w:tc>
      </w:tr>
      <w:tr w:rsidR="00072C8E" w:rsidRPr="00072C8E" w14:paraId="3BBCA129" w14:textId="77777777" w:rsidTr="00977CD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16177B" w14:textId="77777777" w:rsidR="00072C8E" w:rsidRPr="00072C8E" w:rsidRDefault="00072C8E" w:rsidP="00072C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072C8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22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98FC671" w14:textId="77777777" w:rsidR="00072C8E" w:rsidRPr="00072C8E" w:rsidRDefault="00072C8E" w:rsidP="00072C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072C8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6.34</w:t>
            </w:r>
          </w:p>
        </w:tc>
      </w:tr>
      <w:tr w:rsidR="00072C8E" w:rsidRPr="00072C8E" w14:paraId="21381341" w14:textId="77777777" w:rsidTr="00977CDE">
        <w:trPr>
          <w:trHeight w:val="372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7F8001" w14:textId="77777777" w:rsidR="00072C8E" w:rsidRPr="00072C8E" w:rsidRDefault="00072C8E" w:rsidP="00072C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072C8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5E859A" w14:textId="77777777" w:rsidR="00072C8E" w:rsidRPr="00072C8E" w:rsidRDefault="00072C8E" w:rsidP="00072C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072C8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0.29</w:t>
            </w:r>
          </w:p>
        </w:tc>
      </w:tr>
    </w:tbl>
    <w:p w14:paraId="07A59B7C" w14:textId="77777777" w:rsidR="00072C8E" w:rsidRDefault="00072C8E" w:rsidP="001830AD">
      <w:pPr>
        <w:pStyle w:val="a2"/>
      </w:pPr>
    </w:p>
    <w:p w14:paraId="7937839F" w14:textId="23E13C16" w:rsidR="00D624F4" w:rsidRPr="006A74F0" w:rsidRDefault="00D624F4" w:rsidP="0078466C">
      <w:pPr>
        <w:pStyle w:val="a2"/>
      </w:pPr>
      <w:r w:rsidRPr="00725F81">
        <w:t xml:space="preserve">При </w:t>
      </w:r>
      <w:r>
        <w:t>взаимодействии</w:t>
      </w:r>
      <w:r w:rsidRPr="00725F81">
        <w:t xml:space="preserve"> радикала с хиноном по атому</w:t>
      </w:r>
      <w:r>
        <w:t xml:space="preserve"> </w:t>
      </w:r>
      <w:r w:rsidRPr="00725F81">
        <w:t>кислорода</w:t>
      </w:r>
      <w:r w:rsidRPr="00433407">
        <w:t xml:space="preserve"> главную</w:t>
      </w:r>
      <w:r w:rsidRPr="00725F81">
        <w:t xml:space="preserve"> роль играют электронные факторы, связанные с устойчивостью образующегося в</w:t>
      </w:r>
      <w:r>
        <w:t xml:space="preserve"> ходе</w:t>
      </w:r>
      <w:r w:rsidRPr="00725F81">
        <w:t xml:space="preserve"> реакции радикала</w:t>
      </w:r>
      <w:r>
        <w:t xml:space="preserve"> </w:t>
      </w:r>
      <w:r w:rsidRPr="0020113E">
        <w:t xml:space="preserve">- </w:t>
      </w:r>
      <w:r>
        <w:t xml:space="preserve">энергия реакции увеличивается при переходе от бензохинона-1,4 к хинону 35Q </w:t>
      </w:r>
      <w:r w:rsidRPr="0020113E">
        <w:t>(</w:t>
      </w:r>
      <w:r>
        <w:t xml:space="preserve">см. </w:t>
      </w:r>
      <w:r>
        <w:fldChar w:fldCharType="begin"/>
      </w:r>
      <w:r>
        <w:instrText xml:space="preserve"> REF _Ref135047443 \h </w:instrText>
      </w:r>
      <w:r>
        <w:fldChar w:fldCharType="separate"/>
      </w:r>
      <w:r w:rsidR="002F4324">
        <w:t xml:space="preserve">Таблица </w:t>
      </w:r>
      <w:r w:rsidR="002F4324">
        <w:rPr>
          <w:noProof/>
        </w:rPr>
        <w:t>3</w:t>
      </w:r>
      <w:r>
        <w:fldChar w:fldCharType="end"/>
      </w:r>
      <w:r>
        <w:t xml:space="preserve">). При атаке радикалом роста атома углерода </w:t>
      </w:r>
      <w:r w:rsidRPr="00725F81">
        <w:t>существенные</w:t>
      </w:r>
      <w:r>
        <w:t xml:space="preserve"> препятствия для присоединения создают </w:t>
      </w:r>
      <w:r>
        <w:lastRenderedPageBreak/>
        <w:t>объемные тpeт-бутильные группы, что сказывается на энергетике реакции.</w:t>
      </w:r>
      <w:r w:rsidR="006A74F0">
        <w:br/>
      </w:r>
    </w:p>
    <w:p w14:paraId="6ACD022B" w14:textId="0A0DAC8B" w:rsidR="00D624F4" w:rsidRPr="00433407" w:rsidRDefault="00D624F4" w:rsidP="001771C7">
      <w:pPr>
        <w:pStyle w:val="af2"/>
        <w:rPr>
          <w:noProof/>
          <w:color w:val="000000" w:themeColor="text1"/>
        </w:rPr>
      </w:pPr>
      <w:bookmarkStart w:id="92" w:name="_Ref135047443"/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3</w:t>
      </w:r>
      <w:r w:rsidR="004719C4">
        <w:rPr>
          <w:noProof/>
        </w:rPr>
        <w:fldChar w:fldCharType="end"/>
      </w:r>
      <w:bookmarkEnd w:id="92"/>
      <w:r w:rsidR="0078466C">
        <w:rPr>
          <w:noProof/>
        </w:rPr>
        <w:t xml:space="preserve"> -</w:t>
      </w:r>
      <w:r>
        <w:t xml:space="preserve"> </w:t>
      </w:r>
      <w:r w:rsidRPr="009143C3">
        <w:t>Изменение</w:t>
      </w:r>
      <w:r w:rsidRPr="00907A00">
        <w:t xml:space="preserve"> энергии при взаимодействии хинонов с радикалом </w:t>
      </w:r>
      <m:oMath>
        <m:r>
          <m:rPr>
            <m:sty m:val="p"/>
          </m:rPr>
          <w:rPr>
            <w:rFonts w:ascii="Cambria Math" w:hAnsi="Cambria Math"/>
          </w:rPr>
          <m:t>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СООС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07A00">
        <w:t xml:space="preserve"> (метод расчета B3P86/6-31G(d))</w:t>
      </w:r>
      <w:r w:rsidR="0078466C">
        <w:t>.</w:t>
      </w:r>
    </w:p>
    <w:tbl>
      <w:tblPr>
        <w:tblW w:w="8921" w:type="dxa"/>
        <w:tblLook w:val="04A0" w:firstRow="1" w:lastRow="0" w:firstColumn="1" w:lastColumn="0" w:noHBand="0" w:noVBand="1"/>
      </w:tblPr>
      <w:tblGrid>
        <w:gridCol w:w="2825"/>
        <w:gridCol w:w="3261"/>
        <w:gridCol w:w="2835"/>
      </w:tblGrid>
      <w:tr w:rsidR="00072C8E" w:rsidRPr="00072C8E" w14:paraId="50623761" w14:textId="77777777" w:rsidTr="00F65861">
        <w:trPr>
          <w:trHeight w:val="600"/>
        </w:trPr>
        <w:tc>
          <w:tcPr>
            <w:tcW w:w="28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3E82F9" w14:textId="77777777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Хинон</w:t>
            </w:r>
          </w:p>
        </w:tc>
        <w:tc>
          <w:tcPr>
            <w:tcW w:w="6096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F335C21" w14:textId="77777777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Значения Е (кДж.моль) при направлении атаки</w:t>
            </w:r>
          </w:p>
        </w:tc>
      </w:tr>
      <w:tr w:rsidR="00072C8E" w:rsidRPr="00072C8E" w14:paraId="61B5228F" w14:textId="77777777" w:rsidTr="00F65861">
        <w:trPr>
          <w:trHeight w:val="516"/>
        </w:trPr>
        <w:tc>
          <w:tcPr>
            <w:tcW w:w="28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F35276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326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F6AFC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A81187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072C8E" w:rsidRPr="00072C8E" w14:paraId="5D743DD6" w14:textId="77777777" w:rsidTr="00F65861">
        <w:trPr>
          <w:trHeight w:val="360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FBC2D4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E3B0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DB205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</w:t>
            </w:r>
          </w:p>
        </w:tc>
      </w:tr>
      <w:tr w:rsidR="00072C8E" w:rsidRPr="00072C8E" w14:paraId="16E8EEF9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75163B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2A6F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2BD07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-42</w:t>
            </w:r>
          </w:p>
        </w:tc>
      </w:tr>
      <w:tr w:rsidR="00072C8E" w:rsidRPr="00072C8E" w14:paraId="1ABDC08E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249177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Бензохинон-1,2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D2EE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-131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2C9E3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-71</w:t>
            </w:r>
          </w:p>
        </w:tc>
      </w:tr>
    </w:tbl>
    <w:p w14:paraId="069D7F16" w14:textId="77777777" w:rsidR="00072C8E" w:rsidRDefault="00072C8E" w:rsidP="001830AD">
      <w:pPr>
        <w:pStyle w:val="a2"/>
      </w:pPr>
    </w:p>
    <w:p w14:paraId="04B2CF2A" w14:textId="20EF2DF6" w:rsidR="00D624F4" w:rsidRPr="0017302D" w:rsidRDefault="00D624F4" w:rsidP="001830AD">
      <w:pPr>
        <w:pStyle w:val="a2"/>
      </w:pPr>
      <w:r w:rsidRPr="00255FBF">
        <w:t xml:space="preserve">Интересно, что в случае бензохинона-1,4 и бензохинона-1,2 различия в энергетике реакций присоединения радикала по атомам кислорода и углерода менее существенны, чем в случае 36Q и особенно 35Q. Данный факт, </w:t>
      </w:r>
      <w:r>
        <w:t>очевидно</w:t>
      </w:r>
      <w:r w:rsidRPr="00255FBF">
        <w:t xml:space="preserve">, связан с влиянием объемных </w:t>
      </w:r>
      <w:r>
        <w:t>трет</w:t>
      </w:r>
      <w:r w:rsidRPr="00255FBF">
        <w:t xml:space="preserve">-бутильных групп, </w:t>
      </w:r>
      <w:r>
        <w:t>которые препятствуют</w:t>
      </w:r>
      <w:r w:rsidRPr="00255FBF">
        <w:t xml:space="preserve"> атак</w:t>
      </w:r>
      <w:r>
        <w:t>е</w:t>
      </w:r>
      <w:r w:rsidRPr="009C105D">
        <w:t xml:space="preserve"> </w:t>
      </w:r>
      <w:r w:rsidRPr="00255FBF">
        <w:t>растущ</w:t>
      </w:r>
      <w:r>
        <w:t>его</w:t>
      </w:r>
      <w:r w:rsidRPr="00255FBF">
        <w:t xml:space="preserve"> макрорадикал</w:t>
      </w:r>
      <w:r>
        <w:t>а на</w:t>
      </w:r>
      <w:r w:rsidRPr="00255FBF">
        <w:t xml:space="preserve"> атом углерода хинона.</w:t>
      </w:r>
      <w:r>
        <w:t xml:space="preserve"> </w:t>
      </w:r>
      <w:r w:rsidRPr="00255FBF">
        <w:t xml:space="preserve">Квантово-химические расчеты подтверждают, что </w:t>
      </w:r>
      <w:r>
        <w:t>электронная</w:t>
      </w:r>
      <w:r w:rsidRPr="00255FBF">
        <w:t xml:space="preserve"> плотность в этом радикале практически равномерно распределена между четырьмя атомами - тремя атомами углерода и атомом кислорода. Соответствующие крайние </w:t>
      </w:r>
      <w:r w:rsidRPr="0017302D">
        <w:t xml:space="preserve">резонансные структуры представлены на схеме ниже (см. </w:t>
      </w:r>
      <w:r w:rsidR="0017302D">
        <w:fldChar w:fldCharType="begin"/>
      </w:r>
      <w:r w:rsidR="0017302D">
        <w:instrText xml:space="preserve"> REF _Ref167702925 \h </w:instrText>
      </w:r>
      <w:r w:rsidR="0017302D">
        <w:fldChar w:fldCharType="separate"/>
      </w:r>
      <w:r w:rsidR="002F4324" w:rsidRPr="0017302D">
        <w:t xml:space="preserve">Схема </w:t>
      </w:r>
      <w:r w:rsidR="002F4324">
        <w:rPr>
          <w:noProof/>
        </w:rPr>
        <w:t>22</w:t>
      </w:r>
      <w:r w:rsidR="0017302D">
        <w:fldChar w:fldCharType="end"/>
      </w:r>
      <w:r w:rsidRPr="0017302D">
        <w:t>):</w:t>
      </w:r>
    </w:p>
    <w:p w14:paraId="5AC22512" w14:textId="63693067" w:rsidR="00D624F4" w:rsidRPr="0017302D" w:rsidRDefault="00716AF7" w:rsidP="001830AD">
      <w:pPr>
        <w:pStyle w:val="a2"/>
      </w:pPr>
      <w:r w:rsidRPr="0017302D">
        <w:object w:dxaOrig="9722" w:dyaOrig="3046" w14:anchorId="144DF11C">
          <v:shape id="_x0000_i1034" type="#_x0000_t75" style="width:472pt;height:147.45pt" o:ole="">
            <v:imagedata r:id="rId46" o:title=""/>
          </v:shape>
          <o:OLEObject Type="Embed" ProgID="ChemDraw.Document.6.0" ShapeID="_x0000_i1034" DrawAspect="Content" ObjectID="_1778422520" r:id="rId47"/>
        </w:object>
      </w:r>
    </w:p>
    <w:p w14:paraId="3133A700" w14:textId="0893BD1D" w:rsidR="00DB7A55" w:rsidRDefault="00D624F4" w:rsidP="001771C7">
      <w:pPr>
        <w:pStyle w:val="af2"/>
      </w:pPr>
      <w:bookmarkStart w:id="93" w:name="_Ref167702925"/>
      <w:r w:rsidRPr="0017302D"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22</w:t>
      </w:r>
      <w:r w:rsidR="004719C4">
        <w:rPr>
          <w:noProof/>
        </w:rPr>
        <w:fldChar w:fldCharType="end"/>
      </w:r>
      <w:bookmarkEnd w:id="93"/>
      <w:r w:rsidR="0078466C">
        <w:rPr>
          <w:noProof/>
        </w:rPr>
        <w:t xml:space="preserve"> -</w:t>
      </w:r>
      <w:r w:rsidRPr="0017302D">
        <w:t xml:space="preserve"> Резонансные структуры замещенных оксифенксильных радикалов</w:t>
      </w:r>
    </w:p>
    <w:p w14:paraId="0D6CAC15" w14:textId="73A95C1E" w:rsidR="00B149E8" w:rsidRPr="00B149E8" w:rsidRDefault="00B149E8" w:rsidP="001830AD">
      <w:pPr>
        <w:pStyle w:val="a3"/>
      </w:pPr>
      <w:r>
        <w:lastRenderedPageBreak/>
        <w:t>Не смотря на малое содержание хинона в системе, константа скорости этой реакции сравнима с константой скорости роста, поэтому важно учитывать в том числе и эту реакцию</w:t>
      </w:r>
    </w:p>
    <w:p w14:paraId="3DE35519" w14:textId="5919C080" w:rsidR="00CC065B" w:rsidRDefault="00CC065B" w:rsidP="001830AD">
      <w:pPr>
        <w:pStyle w:val="31"/>
      </w:pPr>
      <w:bookmarkStart w:id="94" w:name="_Toc167708171"/>
      <w:bookmarkStart w:id="95" w:name="_Toc167809590"/>
      <w:r>
        <w:t>Обрыв цепи</w:t>
      </w:r>
      <w:bookmarkEnd w:id="94"/>
      <w:bookmarkEnd w:id="95"/>
    </w:p>
    <w:p w14:paraId="75E8C60A" w14:textId="01CA8F4A" w:rsidR="00A3340D" w:rsidRDefault="00A3340D" w:rsidP="001830AD">
      <w:pPr>
        <w:pStyle w:val="a3"/>
      </w:pPr>
      <w:r>
        <w:t>Р</w:t>
      </w:r>
      <w:r w:rsidRPr="008078BE">
        <w:t xml:space="preserve">еакционноспособные радикальные центры в молекулах полимера </w:t>
      </w:r>
      <w:r w:rsidR="0015157D">
        <w:t>теряют свою активность</w:t>
      </w:r>
      <w:r w:rsidR="006B298D" w:rsidRPr="008078BE">
        <w:t xml:space="preserve"> либо в результате взаимодействия со свободным радикалом, либо с радикалом, находящимся в цепи.</w:t>
      </w:r>
      <w:r w:rsidR="006B298D">
        <w:t xml:space="preserve"> </w:t>
      </w:r>
      <w:r w:rsidR="006B298D" w:rsidRPr="00722E49">
        <w:t xml:space="preserve">Эти реакции ответственны за низкую концентрацию активных центров, порядка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-8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M </m:t>
        </m:r>
      </m:oMath>
      <w:r w:rsidR="00977CDE" w:rsidRPr="00977CDE">
        <w:rPr>
          <w:b/>
          <w:iCs/>
        </w:rPr>
        <w:t xml:space="preserve"> </w:t>
      </w:r>
      <w:sdt>
        <w:sdtPr>
          <w:rPr>
            <w:b/>
            <w:iCs/>
            <w:lang w:val="en-US"/>
          </w:rPr>
          <w:alias w:val="To edit, see citavi.com/edit"/>
          <w:tag w:val="CitaviPlaceholder#a7aab158-196c-4b40-94e2-ca9917901e66"/>
          <w:id w:val="211539318"/>
          <w:placeholder>
            <w:docPart w:val="DefaultPlaceholder_-1854013440"/>
          </w:placeholder>
        </w:sdtPr>
        <w:sdtContent>
          <w:r w:rsidR="00977CDE" w:rsidRPr="00977CDE">
            <w:rPr>
              <w:bCs/>
              <w:iCs/>
              <w:lang w:val="en-US"/>
            </w:rPr>
            <w:fldChar w:fldCharType="begin"/>
          </w:r>
          <w:r w:rsidR="000D08D2">
            <w:rPr>
              <w:bCs/>
              <w:iCs/>
              <w:lang w:val="en-US"/>
            </w:rPr>
            <w:instrText>ADDIN</w:instrText>
          </w:r>
          <w:r w:rsidR="000D08D2" w:rsidRPr="000D08D2">
            <w:rPr>
              <w:bCs/>
              <w:iCs/>
            </w:rPr>
            <w:instrText xml:space="preserve"> </w:instrText>
          </w:r>
          <w:r w:rsidR="000D08D2">
            <w:rPr>
              <w:bCs/>
              <w:iCs/>
              <w:lang w:val="en-US"/>
            </w:rPr>
            <w:instrText>CitaviPlaceholder</w:instrText>
          </w:r>
          <w:r w:rsidR="000D08D2" w:rsidRPr="000D08D2">
            <w:rPr>
              <w:bCs/>
              <w:iCs/>
            </w:rPr>
            <w:instrText>{</w:instrText>
          </w:r>
          <w:r w:rsidR="000D08D2">
            <w:rPr>
              <w:bCs/>
              <w:iCs/>
              <w:lang w:val="en-US"/>
            </w:rPr>
            <w:instrText>eyIkaWQiOiIxIiwiJHR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cGUiOiJTd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DaXRhdGlvbnMuV</w:instrText>
          </w:r>
          <w:r w:rsidR="000D08D2" w:rsidRPr="000D08D2">
            <w:rPr>
              <w:bCs/>
              <w:iCs/>
            </w:rPr>
            <w:instrText>29</w:instrText>
          </w:r>
          <w:r w:rsidR="000D08D2">
            <w:rPr>
              <w:bCs/>
              <w:iCs/>
              <w:lang w:val="en-US"/>
            </w:rPr>
            <w:instrText>yZFBsYWNlaG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sZGVyLCBTd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aSIsIkVudHJpZXMiOlt</w:instrText>
          </w:r>
          <w:r w:rsidR="000D08D2" w:rsidRPr="000D08D2">
            <w:rPr>
              <w:bCs/>
              <w:iCs/>
            </w:rPr>
            <w:instrText>7</w:instrText>
          </w:r>
          <w:r w:rsidR="000D08D2">
            <w:rPr>
              <w:bCs/>
              <w:iCs/>
              <w:lang w:val="en-US"/>
            </w:rPr>
            <w:instrText>IiRpZCI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IjIiLCIkdHlwZSI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YXZpLkNpdGF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aW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ucy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Xb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JkUGxhY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Vob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xkZXJFbnRyeSwgU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DaXRhdmkiLCJJZCI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IjMzN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QwNTAwLWZlMDAtNGY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My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iNzkxLTg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N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RjYmVhZGM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ZCIsIlJhbmdlTGVuZ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RoIjo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LCJSZWZlcmVuY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VJZCI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ImFiYzBhYzQ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LTZlM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MtNDI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Zi</w:instrText>
          </w:r>
          <w:r w:rsidR="000D08D2" w:rsidRPr="000D08D2">
            <w:rPr>
              <w:bCs/>
              <w:iCs/>
            </w:rPr>
            <w:instrText>05</w:instrText>
          </w:r>
          <w:r w:rsidR="000D08D2">
            <w:rPr>
              <w:bCs/>
              <w:iCs/>
              <w:lang w:val="en-US"/>
            </w:rPr>
            <w:instrText>ZGJjLTQ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ZmY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YmRlOWI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YiIsIlBhZ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VSYW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eyIkaWQiOiIzIiwiJHR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cGUiOiJTd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FjYWRlbWljLlBhZ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VSYW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nZSwgU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pYyIsIkVuZFBhZ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UiOnsiJGlkIjoiNCIsIiR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eXBlIjoiU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QYWdlTnVtYmVyLCBTd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FjYWRlbWljIiwiSXNGdWxseU</w:instrText>
          </w:r>
          <w:r w:rsidR="000D08D2" w:rsidRPr="000D08D2">
            <w:rPr>
              <w:bCs/>
              <w:iCs/>
            </w:rPr>
            <w:instrText>51</w:instrText>
          </w:r>
          <w:r w:rsidR="000D08D2">
            <w:rPr>
              <w:bCs/>
              <w:iCs/>
              <w:lang w:val="en-US"/>
            </w:rPr>
            <w:instrText>bWVyaWMiOmZhbHNlLCJOdW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iZXJpbmdUeXBlIjowLCJOdW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lcmFsU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lzdGVtIjowfSwiTnVtYmVyaW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nVHlwZSI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MCwiTnVtZXJhbFN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RlbSI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RhcnRQYWdlIjp</w:instrText>
          </w:r>
          <w:r w:rsidR="000D08D2" w:rsidRPr="000D08D2">
            <w:rPr>
              <w:bCs/>
              <w:iCs/>
            </w:rPr>
            <w:instrText>7</w:instrText>
          </w:r>
          <w:r w:rsidR="000D08D2">
            <w:rPr>
              <w:bCs/>
              <w:iCs/>
              <w:lang w:val="en-US"/>
            </w:rPr>
            <w:instrText>IiRpZCI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IjUiLCIkdHlwZSI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aXNzQWNhZGVtaWMuUGFnZU</w:instrText>
          </w:r>
          <w:r w:rsidR="000D08D2" w:rsidRPr="000D08D2">
            <w:rPr>
              <w:bCs/>
              <w:iCs/>
            </w:rPr>
            <w:instrText>51</w:instrText>
          </w:r>
          <w:r w:rsidR="000D08D2">
            <w:rPr>
              <w:bCs/>
              <w:iCs/>
              <w:lang w:val="en-US"/>
            </w:rPr>
            <w:instrText>bWJlciwgU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pYyIsIklzRnVsbHlOdW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lcmljIjpmYWxzZSwiTnVtYmVyaW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nVHlwZSI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MCwiTnVtZXJhbFN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RlbSI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MH</w:instrText>
          </w:r>
          <w:r w:rsidR="000D08D2" w:rsidRPr="000D08D2">
            <w:rPr>
              <w:bCs/>
              <w:iCs/>
            </w:rPr>
            <w:instrText>19</w:instrText>
          </w:r>
          <w:r w:rsidR="000D08D2">
            <w:rPr>
              <w:bCs/>
              <w:iCs/>
              <w:lang w:val="en-US"/>
            </w:rPr>
            <w:instrText>LCJSZWZlcmVuY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UiOnsiJGlkIjoiNiIsIiR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eXBlIjoiU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DaXRhdmkuUmVmZXJlbmNlLCBTd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aSIsIkFic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RyYWN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Q</w:instrText>
          </w:r>
          <w:r w:rsidR="000D08D2" w:rsidRPr="000D08D2">
            <w:rPr>
              <w:bCs/>
              <w:iCs/>
            </w:rPr>
            <w:instrText>29</w:instrText>
          </w:r>
          <w:r w:rsidR="000D08D2">
            <w:rPr>
              <w:bCs/>
              <w:iCs/>
              <w:lang w:val="en-US"/>
            </w:rPr>
            <w:instrText>tcGxleGl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eSI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MCwiQWJzdHJhY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RTb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VyY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VUZXh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Rm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ybWF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IjowLCJBdXRob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JzIjpbeyIkaWQiOiI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IiwiJHR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cGUiOiJTd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QZXJzb</w:instrText>
          </w:r>
          <w:r w:rsidR="000D08D2" w:rsidRPr="000D08D2">
            <w:rPr>
              <w:bCs/>
              <w:iCs/>
            </w:rPr>
            <w:instrText>24</w:instrText>
          </w:r>
          <w:r w:rsidR="000D08D2">
            <w:rPr>
              <w:bCs/>
              <w:iCs/>
              <w:lang w:val="en-US"/>
            </w:rPr>
            <w:instrText>sIFN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YXZpIiwiRmlyc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ROYW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lIjoiSGFucy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HZW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yZyIsIkxhc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ROYW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lIjoiRWxpYXMiLCJQcm</w:instrText>
          </w:r>
          <w:r w:rsidR="000D08D2" w:rsidRPr="000D08D2">
            <w:rPr>
              <w:bCs/>
              <w:iCs/>
            </w:rPr>
            <w:instrText>90</w:instrText>
          </w:r>
          <w:r w:rsidR="000D08D2">
            <w:rPr>
              <w:bCs/>
              <w:iCs/>
              <w:lang w:val="en-US"/>
            </w:rPr>
            <w:instrText>ZWN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ZWQiOmZhbHNlLCJTZXgiOjAsIkNyZWF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ZWRCeSI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IT</w:instrText>
          </w:r>
          <w:r w:rsidR="000D08D2" w:rsidRPr="000D08D2">
            <w:rPr>
              <w:bCs/>
              <w:iCs/>
            </w:rPr>
            <w:instrText>01</w:instrText>
          </w:r>
          <w:r w:rsidR="000D08D2">
            <w:rPr>
              <w:bCs/>
              <w:iCs/>
              <w:lang w:val="en-US"/>
            </w:rPr>
            <w:instrText>FIiwiQ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JlYXRlZE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uIjoiMjAyNC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wNS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wNVQwMDoxOTo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OCIsIk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vZGlmaWVkQnkiOiJfSE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NRSIsIklkIjoiNTdiOTUxYWUtZGE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YS</w:instrText>
          </w:r>
          <w:r w:rsidR="000D08D2" w:rsidRPr="000D08D2">
            <w:rPr>
              <w:bCs/>
              <w:iCs/>
            </w:rPr>
            <w:instrText>00</w:instrText>
          </w:r>
          <w:r w:rsidR="000D08D2">
            <w:rPr>
              <w:bCs/>
              <w:iCs/>
              <w:lang w:val="en-US"/>
            </w:rPr>
            <w:instrText>NDMwLWE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OWEtMGVlMDMxNTU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MzljIiwiTW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kaWZpZWRPbiI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IjIwMjQtMDUtMDVUMDA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MTk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NTgiLCJQcm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qZWN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Ijp</w:instrText>
          </w:r>
          <w:r w:rsidR="000D08D2" w:rsidRPr="000D08D2">
            <w:rPr>
              <w:bCs/>
              <w:iCs/>
            </w:rPr>
            <w:instrText>7</w:instrText>
          </w:r>
          <w:r w:rsidR="000D08D2">
            <w:rPr>
              <w:bCs/>
              <w:iCs/>
              <w:lang w:val="en-US"/>
            </w:rPr>
            <w:instrText>IiRpZCI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IjgiLCIkdHlwZSI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YXZpLlByb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plY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QsIFN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YXZpIn</w:instrText>
          </w:r>
          <w:r w:rsidR="000D08D2" w:rsidRPr="000D08D2">
            <w:rPr>
              <w:bCs/>
              <w:iCs/>
            </w:rPr>
            <w:instrText>19</w:instrText>
          </w:r>
          <w:r w:rsidR="000D08D2">
            <w:rPr>
              <w:bCs/>
              <w:iCs/>
              <w:lang w:val="en-US"/>
            </w:rPr>
            <w:instrText>XSwiQ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YXRpb</w:instrText>
          </w:r>
          <w:r w:rsidR="000D08D2" w:rsidRPr="000D08D2">
            <w:rPr>
              <w:bCs/>
              <w:iCs/>
            </w:rPr>
            <w:instrText>25</w:instrText>
          </w:r>
          <w:r w:rsidR="000D08D2">
            <w:rPr>
              <w:bCs/>
              <w:iCs/>
              <w:lang w:val="en-US"/>
            </w:rPr>
            <w:instrText>LZXlVcGRhdGVUeXBlIjowLCJDb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xsYWJvcmF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JzIjpbXSwiQ</w:instrText>
          </w:r>
          <w:r w:rsidR="000D08D2" w:rsidRPr="000D08D2">
            <w:rPr>
              <w:bCs/>
              <w:iCs/>
            </w:rPr>
            <w:instrText>292</w:instrText>
          </w:r>
          <w:r w:rsidR="000D08D2">
            <w:rPr>
              <w:bCs/>
              <w:iCs/>
              <w:lang w:val="en-US"/>
            </w:rPr>
            <w:instrText>ZXJQYXRoIjp</w:instrText>
          </w:r>
          <w:r w:rsidR="000D08D2" w:rsidRPr="000D08D2">
            <w:rPr>
              <w:bCs/>
              <w:iCs/>
            </w:rPr>
            <w:instrText>7</w:instrText>
          </w:r>
          <w:r w:rsidR="000D08D2">
            <w:rPr>
              <w:bCs/>
              <w:iCs/>
              <w:lang w:val="en-US"/>
            </w:rPr>
            <w:instrText>IiRpZCI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IjkiLCIkdHlwZSI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YXZpLkxpbmtlZFJlc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cmNlLCBTd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aSIsIkxpbmtlZFJlc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cmNlVHlwZSI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MSwiVXJpU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RyaW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nIjoiRWxpYXMgMTk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yMDAzIC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gTWFrcm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tb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xla</w:instrText>
          </w:r>
          <w:r w:rsidR="000D08D2" w:rsidRPr="000D08D2">
            <w:rPr>
              <w:bCs/>
              <w:iCs/>
            </w:rPr>
            <w:instrText>8</w:instrText>
          </w:r>
          <w:r w:rsidR="000D08D2">
            <w:rPr>
              <w:bCs/>
              <w:iCs/>
              <w:lang w:val="en-US"/>
            </w:rPr>
            <w:instrText>O</w:instrText>
          </w:r>
          <w:r w:rsidR="000D08D2" w:rsidRPr="000D08D2">
            <w:rPr>
              <w:bCs/>
              <w:iCs/>
            </w:rPr>
            <w:instrText>8</w:instrText>
          </w:r>
          <w:r w:rsidR="000D08D2">
            <w:rPr>
              <w:bCs/>
              <w:iCs/>
              <w:lang w:val="en-US"/>
            </w:rPr>
            <w:instrText>bGUuanBnIiwiTGlua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VkUmVzb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VyY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VTdGF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dXMiOjgsIlByb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BlcnRpZXMiOnsiJGlkIjoiMTAiLCIkdHlwZSI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YXZpLkxpbmtlZFJlc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cmNlUHJvcGVydGllcywgU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DaXRhdmkifSwiU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luY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ZvbGRlclR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cGUiOjAsIklzTG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jYWxDbG</w:instrText>
          </w:r>
          <w:r w:rsidR="000D08D2" w:rsidRPr="000D08D2">
            <w:rPr>
              <w:bCs/>
              <w:iCs/>
            </w:rPr>
            <w:instrText>91</w:instrText>
          </w:r>
          <w:r w:rsidR="000D08D2">
            <w:rPr>
              <w:bCs/>
              <w:iCs/>
              <w:lang w:val="en-US"/>
            </w:rPr>
            <w:instrText>ZFByb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plY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RGaWxlTGluayI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ZmFsc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UsIklzQ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xvdWRSZXN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JlIjpmYWxzZSwiSXNDbG</w:instrText>
          </w:r>
          <w:r w:rsidR="000D08D2" w:rsidRPr="000D08D2">
            <w:rPr>
              <w:bCs/>
              <w:iCs/>
            </w:rPr>
            <w:instrText>91</w:instrText>
          </w:r>
          <w:r w:rsidR="000D08D2">
            <w:rPr>
              <w:bCs/>
              <w:iCs/>
              <w:lang w:val="en-US"/>
            </w:rPr>
            <w:instrText>ZENvcHkiOmZhbHNlLCJBdHRhY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htZW</w:instrText>
          </w:r>
          <w:r w:rsidR="000D08D2" w:rsidRPr="000D08D2">
            <w:rPr>
              <w:bCs/>
              <w:iCs/>
            </w:rPr>
            <w:instrText>50</w:instrText>
          </w:r>
          <w:r w:rsidR="000D08D2">
            <w:rPr>
              <w:bCs/>
              <w:iCs/>
              <w:lang w:val="en-US"/>
            </w:rPr>
            <w:instrText>Rm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sZGVyV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FzSW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GYWxsYmFja</w:instrText>
          </w:r>
          <w:r w:rsidR="000D08D2" w:rsidRPr="000D08D2">
            <w:rPr>
              <w:bCs/>
              <w:iCs/>
            </w:rPr>
            <w:instrText>01</w:instrText>
          </w:r>
          <w:r w:rsidR="000D08D2">
            <w:rPr>
              <w:bCs/>
              <w:iCs/>
              <w:lang w:val="en-US"/>
            </w:rPr>
            <w:instrText>vZGUiOmZhbHNlfSwiRWRpdG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ycyI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W</w:instrText>
          </w:r>
          <w:r w:rsidR="000D08D2" w:rsidRPr="000D08D2">
            <w:rPr>
              <w:bCs/>
              <w:iCs/>
            </w:rPr>
            <w:instrText>10</w:instrText>
          </w:r>
          <w:r w:rsidR="000D08D2">
            <w:rPr>
              <w:bCs/>
              <w:iCs/>
              <w:lang w:val="en-US"/>
            </w:rPr>
            <w:instrText>sIkVkaXRpb</w:instrText>
          </w:r>
          <w:r w:rsidR="000D08D2" w:rsidRPr="000D08D2">
            <w:rPr>
              <w:bCs/>
              <w:iCs/>
            </w:rPr>
            <w:instrText>24</w:instrText>
          </w:r>
          <w:r w:rsidR="000D08D2">
            <w:rPr>
              <w:bCs/>
              <w:iCs/>
              <w:lang w:val="en-US"/>
            </w:rPr>
            <w:instrText>iOiI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Liwgdm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sbHN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w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RuZGlnIMO</w:instrText>
          </w:r>
          <w:r w:rsidR="000D08D2" w:rsidRPr="000D08D2">
            <w:rPr>
              <w:bCs/>
              <w:iCs/>
            </w:rPr>
            <w:instrText>8</w:instrText>
          </w:r>
          <w:r w:rsidR="000D08D2">
            <w:rPr>
              <w:bCs/>
              <w:iCs/>
              <w:lang w:val="en-US"/>
            </w:rPr>
            <w:instrText>YmVyYXJiZWl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ZXRlIHVuZCBlcncuIEF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ZmwuIiwiRXZhbHVhdGlvbkNvbXBsZXhpdHkiOjAsIkV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YWx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YXRpb</w:instrText>
          </w:r>
          <w:r w:rsidR="000D08D2" w:rsidRPr="000D08D2">
            <w:rPr>
              <w:bCs/>
              <w:iCs/>
            </w:rPr>
            <w:instrText>25</w:instrText>
          </w:r>
          <w:r w:rsidR="000D08D2">
            <w:rPr>
              <w:bCs/>
              <w:iCs/>
              <w:lang w:val="en-US"/>
            </w:rPr>
            <w:instrText>Tb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VyY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VUZXh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Rm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ybWF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IjowLCJHcm</w:instrText>
          </w:r>
          <w:r w:rsidR="000D08D2" w:rsidRPr="000D08D2">
            <w:rPr>
              <w:bCs/>
              <w:iCs/>
            </w:rPr>
            <w:instrText>91</w:instrText>
          </w:r>
          <w:r w:rsidR="000D08D2">
            <w:rPr>
              <w:bCs/>
              <w:iCs/>
              <w:lang w:val="en-US"/>
            </w:rPr>
            <w:instrText>cHMiOltdLCJIYXNMYWJlbDEiOmZhbHNlLCJIYXNMYWJlbDIiOmZhbHNlLCJJc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JuIjoiOTc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LTM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MjcyOTg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MjMiLCJLZXl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JkcyI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W</w:instrText>
          </w:r>
          <w:r w:rsidR="000D08D2" w:rsidRPr="000D08D2">
            <w:rPr>
              <w:bCs/>
              <w:iCs/>
            </w:rPr>
            <w:instrText>10</w:instrText>
          </w:r>
          <w:r w:rsidR="000D08D2">
            <w:rPr>
              <w:bCs/>
              <w:iCs/>
              <w:lang w:val="en-US"/>
            </w:rPr>
            <w:instrText>sIkxvY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aW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ucyI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W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siJGlkIjoiMTEiLCIkdHlwZSI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YXZpLkxvY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aW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uLCBTd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aSIsIkFkZHJlc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MiOnsiJGlkIjoiMTIiLCIkdHlwZSI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IlN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aXNzQWNhZGVtaWMuQ2l0YXZpLkxpbmtlZFJlc291cmNlLCBTd2lzc0FjYWRlbWljLkNpdGF2aSIsIkxpbmtlZFJlc291cmNlVHlwZSI6NSwiT3JpZ2luYWxTdHJpbmciOiJodHRwOi8vd3d3LndvcmxkY2F0Lm9yZy9vY2xjLzczOTUyNjQ1IiwiVXJpU3RyaW5nIjoiaHR0cDovL3d3dy53b3JsZGNhdC5vcmcvb2NsYy83Mzk1MjY0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T01FIiwiQ3JlYXRlZE9uIjoiMjAyNC0wNS0wNVQwMDoxOTo1OCIsIk1vZGlmaWVkQnkiOiJfSE9NRSIsIklkIjoiY2Y3ZDdjMDQtNjFiZC00OTU2LWFlYTItZjFkZWUxOTNlNWYyIiwiTW9kaWZpZWRPbiI6IjIwMjQtMDUtMDVUMDA6MTk6NTgiLCJQcm9qZWN0Ijp7IiRyZWYiOiI4In19XSwiT3JnYW5pemF0aW9ucyI6W10sIk90aGVyc0ludm9sdmVkIjpbXSwiUGFnZUNvdW50IjoiNCB2b2x1bWVzIiwiUGxhY2VPZlB1YmxpY2F0aW9uIjoiV2VpbmhlaW07IENoaWNoZXN0ZXIiLCJQdWJsaXNoZXJzIjpbeyIkaWQiOiIxNCIsIiR0eXBlIjoi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dpc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NBY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FkZW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pYy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DaXRhdmkuUHVibGlzaGVyLCBTd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lzc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FjYWRlbWljLkNpdGF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aSIsIk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hbWUiOiJXaWxleS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WQ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giLCJQcm</w:instrText>
          </w:r>
          <w:r w:rsidR="000D08D2" w:rsidRPr="000D08D2">
            <w:rPr>
              <w:bCs/>
              <w:iCs/>
            </w:rPr>
            <w:instrText>90</w:instrText>
          </w:r>
          <w:r w:rsidR="000D08D2">
            <w:rPr>
              <w:bCs/>
              <w:iCs/>
              <w:lang w:val="en-US"/>
            </w:rPr>
            <w:instrText>ZWN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ZWQiOmZhbHNlLCJDcmVhdGVkQnkiOiJfSE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NRSIsIkNyZWF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ZWRPbiI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IjIwMjQtMDUtMDVUMDA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MTk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NTgiLCJNb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RpZmllZEJ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IjoiX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hPTUUiLCJJZCI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ImVlNzc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ZDZiLTBiNzUtNDZmNC</w:instrText>
          </w:r>
          <w:r w:rsidR="000D08D2" w:rsidRPr="000D08D2">
            <w:rPr>
              <w:bCs/>
              <w:iCs/>
            </w:rPr>
            <w:instrText>04</w:instrText>
          </w:r>
          <w:r w:rsidR="000D08D2">
            <w:rPr>
              <w:bCs/>
              <w:iCs/>
              <w:lang w:val="en-US"/>
            </w:rPr>
            <w:instrText>YWVhLWVkZTZiOWEzYzkwYyIsIk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vZGlmaWVkT</w:instrText>
          </w:r>
          <w:r w:rsidR="000D08D2" w:rsidRPr="000D08D2">
            <w:rPr>
              <w:bCs/>
              <w:iCs/>
            </w:rPr>
            <w:instrText>24</w:instrText>
          </w:r>
          <w:r w:rsidR="000D08D2">
            <w:rPr>
              <w:bCs/>
              <w:iCs/>
              <w:lang w:val="en-US"/>
            </w:rPr>
            <w:instrText>iOiIyMDI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LTA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LTA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VDAwOjE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OjU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IiwiUHJvamVjdCI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eyIkcmVmIjoiOCJ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fV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sIlF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RhdGlvbnMiOltdLCJSYXRpbmciOjAsIlJlZmVyZW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jZVR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cGUiOiJCb</w:instrText>
          </w:r>
          <w:r w:rsidR="000D08D2" w:rsidRPr="000D08D2">
            <w:rPr>
              <w:bCs/>
              <w:iCs/>
            </w:rPr>
            <w:instrText>29</w:instrText>
          </w:r>
          <w:r w:rsidR="000D08D2">
            <w:rPr>
              <w:bCs/>
              <w:iCs/>
              <w:lang w:val="en-US"/>
            </w:rPr>
            <w:instrText>rIiwiU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hvcnRUaXRsZSI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IkVsaWFzIDE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OTktMjAwMyDigJMgTWFrcm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tb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xla</w:instrText>
          </w:r>
          <w:r w:rsidR="000D08D2" w:rsidRPr="000D08D2">
            <w:rPr>
              <w:bCs/>
              <w:iCs/>
            </w:rPr>
            <w:instrText>8</w:instrText>
          </w:r>
          <w:r w:rsidR="000D08D2">
            <w:rPr>
              <w:bCs/>
              <w:iCs/>
              <w:lang w:val="en-US"/>
            </w:rPr>
            <w:instrText>O</w:instrText>
          </w:r>
          <w:r w:rsidR="000D08D2" w:rsidRPr="000D08D2">
            <w:rPr>
              <w:bCs/>
              <w:iCs/>
            </w:rPr>
            <w:instrText>8</w:instrText>
          </w:r>
          <w:r w:rsidR="000D08D2">
            <w:rPr>
              <w:bCs/>
              <w:iCs/>
              <w:lang w:val="en-US"/>
            </w:rPr>
            <w:instrText>bGUiLCJTaG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ydFRpdGxlVXBkYXRlVHlwZSI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MCwiU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cmNlT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ZCaWJsaW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ncmFwaGljSW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mb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JtYXRpb</w:instrText>
          </w:r>
          <w:r w:rsidR="000D08D2" w:rsidRPr="000D08D2">
            <w:rPr>
              <w:bCs/>
              <w:iCs/>
            </w:rPr>
            <w:instrText>24</w:instrText>
          </w:r>
          <w:r w:rsidR="000D08D2">
            <w:rPr>
              <w:bCs/>
              <w:iCs/>
              <w:lang w:val="en-US"/>
            </w:rPr>
            <w:instrText>iOiJXb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JsZENhdCIsIlN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YXRpY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lkcyI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WyI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MGJmZjA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OS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zOWNjLTRiMDgtYjQwOS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yNWIwZTIzMTk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M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MiXSwiVGFibGVPZkNvbnRlbnRzQ</w:instrText>
          </w:r>
          <w:r w:rsidR="000D08D2" w:rsidRPr="000D08D2">
            <w:rPr>
              <w:bCs/>
              <w:iCs/>
            </w:rPr>
            <w:instrText>29</w:instrText>
          </w:r>
          <w:r w:rsidR="000D08D2">
            <w:rPr>
              <w:bCs/>
              <w:iCs/>
              <w:lang w:val="en-US"/>
            </w:rPr>
            <w:instrText>tcGxleGl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eSI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MCwiVGFibGVPZkNvbnRlbnRzU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cmNlVGV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dEZvcm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hdCI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MCwiVGFza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MiOltdLCJUaXRsZSI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Ik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ha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JvbW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sZWvDvGxlIiwiVHJhbnNsYXRvcnMiOltdLCJZZWFyIjoiMTk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yMDAzIiwiWWVhclJlc</w:instrText>
          </w:r>
          <w:r w:rsidR="000D08D2" w:rsidRPr="000D08D2">
            <w:rPr>
              <w:bCs/>
              <w:iCs/>
            </w:rPr>
            <w:instrText>29</w:instrText>
          </w:r>
          <w:r w:rsidR="000D08D2">
            <w:rPr>
              <w:bCs/>
              <w:iCs/>
              <w:lang w:val="en-US"/>
            </w:rPr>
            <w:instrText>sdmVkIjoiMTk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yMDAzIiwiQ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JlYXRlZEJ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IjoiX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hPTUUiLCJDcmVhdGVkT</w:instrText>
          </w:r>
          <w:r w:rsidR="000D08D2" w:rsidRPr="000D08D2">
            <w:rPr>
              <w:bCs/>
              <w:iCs/>
            </w:rPr>
            <w:instrText>24</w:instrText>
          </w:r>
          <w:r w:rsidR="000D08D2">
            <w:rPr>
              <w:bCs/>
              <w:iCs/>
              <w:lang w:val="en-US"/>
            </w:rPr>
            <w:instrText>iOiIyMDI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LTA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LTA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VDAwOjE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OjU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IiwiTW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kaWZpZWRCeSI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Il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IT</w:instrText>
          </w:r>
          <w:r w:rsidR="000D08D2" w:rsidRPr="000D08D2">
            <w:rPr>
              <w:bCs/>
              <w:iCs/>
            </w:rPr>
            <w:instrText>01</w:instrText>
          </w:r>
          <w:r w:rsidR="000D08D2">
            <w:rPr>
              <w:bCs/>
              <w:iCs/>
              <w:lang w:val="en-US"/>
            </w:rPr>
            <w:instrText>FIiwiSWQiOiJhYmMwYWM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NS</w:instrText>
          </w:r>
          <w:r w:rsidR="000D08D2" w:rsidRPr="000D08D2">
            <w:rPr>
              <w:bCs/>
              <w:iCs/>
            </w:rPr>
            <w:instrText>02</w:instrText>
          </w:r>
          <w:r w:rsidR="000D08D2">
            <w:rPr>
              <w:bCs/>
              <w:iCs/>
              <w:lang w:val="en-US"/>
            </w:rPr>
            <w:instrText>ZTNjLTQyOWYtOWRiYy</w:instrText>
          </w:r>
          <w:r w:rsidR="000D08D2" w:rsidRPr="000D08D2">
            <w:rPr>
              <w:bCs/>
              <w:iCs/>
            </w:rPr>
            <w:instrText>00</w:instrText>
          </w:r>
          <w:r w:rsidR="000D08D2">
            <w:rPr>
              <w:bCs/>
              <w:iCs/>
              <w:lang w:val="en-US"/>
            </w:rPr>
            <w:instrText>NWZmOGJkZTliNGIiLCJNb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RpZmllZE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uIjoiMjAyNC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wNS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xMlQyMzo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NjowNyIsIlByb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plY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QiOnsiJHJlZiI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IjgifX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sIlVzZU</w:instrText>
          </w:r>
          <w:r w:rsidR="000D08D2" w:rsidRPr="000D08D2">
            <w:rPr>
              <w:bCs/>
              <w:iCs/>
            </w:rPr>
            <w:instrText>51</w:instrText>
          </w:r>
          <w:r w:rsidR="000D08D2">
            <w:rPr>
              <w:bCs/>
              <w:iCs/>
              <w:lang w:val="en-US"/>
            </w:rPr>
            <w:instrText>bWJlcmluZ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cGVPZlBhcmVudERvY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VtZW</w:instrText>
          </w:r>
          <w:r w:rsidR="000D08D2" w:rsidRPr="000D08D2">
            <w:rPr>
              <w:bCs/>
              <w:iCs/>
            </w:rPr>
            <w:instrText>50</w:instrText>
          </w:r>
          <w:r w:rsidR="000D08D2">
            <w:rPr>
              <w:bCs/>
              <w:iCs/>
              <w:lang w:val="en-US"/>
            </w:rPr>
            <w:instrText>IjpmYWxzZX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dLCJGb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JtYXR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ZWRUZXh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Ijp</w:instrText>
          </w:r>
          <w:r w:rsidR="000D08D2" w:rsidRPr="000D08D2">
            <w:rPr>
              <w:bCs/>
              <w:iCs/>
            </w:rPr>
            <w:instrText>7</w:instrText>
          </w:r>
          <w:r w:rsidR="000D08D2">
            <w:rPr>
              <w:bCs/>
              <w:iCs/>
              <w:lang w:val="en-US"/>
            </w:rPr>
            <w:instrText>IiRpZCI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IjE</w:instrText>
          </w:r>
          <w:r w:rsidR="000D08D2" w:rsidRPr="000D08D2">
            <w:rPr>
              <w:bCs/>
              <w:iCs/>
            </w:rPr>
            <w:instrText>1</w:instrText>
          </w:r>
          <w:r w:rsidR="000D08D2">
            <w:rPr>
              <w:bCs/>
              <w:iCs/>
              <w:lang w:val="en-US"/>
            </w:rPr>
            <w:instrText>IiwiQ</w:instrText>
          </w:r>
          <w:r w:rsidR="000D08D2" w:rsidRPr="000D08D2">
            <w:rPr>
              <w:bCs/>
              <w:iCs/>
            </w:rPr>
            <w:instrText>291</w:instrText>
          </w:r>
          <w:r w:rsidR="000D08D2">
            <w:rPr>
              <w:bCs/>
              <w:iCs/>
              <w:lang w:val="en-US"/>
            </w:rPr>
            <w:instrText>bnQiOjEsIlRleHRVbml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cyI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W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siJGlkIjoiMTYiLCJGb</w:instrText>
          </w:r>
          <w:r w:rsidR="000D08D2" w:rsidRPr="000D08D2">
            <w:rPr>
              <w:bCs/>
              <w:iCs/>
            </w:rPr>
            <w:instrText>250</w:instrText>
          </w:r>
          <w:r w:rsidR="000D08D2">
            <w:rPr>
              <w:bCs/>
              <w:iCs/>
              <w:lang w:val="en-US"/>
            </w:rPr>
            <w:instrText>U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R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bGUiOnsiJGlkIjoiMTciLCJOZXV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cmFsIjp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cnVlfSwiUmVhZGluZ</w:instrText>
          </w:r>
          <w:r w:rsidR="000D08D2" w:rsidRPr="000D08D2">
            <w:rPr>
              <w:bCs/>
              <w:iCs/>
            </w:rPr>
            <w:instrText>09</w:instrText>
          </w:r>
          <w:r w:rsidR="000D08D2">
            <w:rPr>
              <w:bCs/>
              <w:iCs/>
              <w:lang w:val="en-US"/>
            </w:rPr>
            <w:instrText>yZGVyIjoxLCJUZXh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IjoiWzQ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XSJ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XX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sIlRhZyI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IkNpdGF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aVBsYWNlaG</w:instrText>
          </w:r>
          <w:r w:rsidR="000D08D2" w:rsidRPr="000D08D2">
            <w:rPr>
              <w:bCs/>
              <w:iCs/>
            </w:rPr>
            <w:instrText>9</w:instrText>
          </w:r>
          <w:r w:rsidR="000D08D2">
            <w:rPr>
              <w:bCs/>
              <w:iCs/>
              <w:lang w:val="en-US"/>
            </w:rPr>
            <w:instrText>sZGVyI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E</w:instrText>
          </w:r>
          <w:r w:rsidR="000D08D2" w:rsidRPr="000D08D2">
            <w:rPr>
              <w:bCs/>
              <w:iCs/>
            </w:rPr>
            <w:instrText>3</w:instrText>
          </w:r>
          <w:r w:rsidR="000D08D2">
            <w:rPr>
              <w:bCs/>
              <w:iCs/>
              <w:lang w:val="en-US"/>
            </w:rPr>
            <w:instrText>YWFiMTU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LTE</w:instrText>
          </w:r>
          <w:r w:rsidR="000D08D2" w:rsidRPr="000D08D2">
            <w:rPr>
              <w:bCs/>
              <w:iCs/>
            </w:rPr>
            <w:instrText>5</w:instrText>
          </w:r>
          <w:r w:rsidR="000D08D2">
            <w:rPr>
              <w:bCs/>
              <w:iCs/>
              <w:lang w:val="en-US"/>
            </w:rPr>
            <w:instrText>NmMtNGI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MC</w:instrText>
          </w:r>
          <w:r w:rsidR="000D08D2" w:rsidRPr="000D08D2">
            <w:rPr>
              <w:bCs/>
              <w:iCs/>
            </w:rPr>
            <w:instrText>05</w:instrText>
          </w:r>
          <w:r w:rsidR="000D08D2">
            <w:rPr>
              <w:bCs/>
              <w:iCs/>
              <w:lang w:val="en-US"/>
            </w:rPr>
            <w:instrText>NGUyLWNhOTkxNzkwMWU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NiIsIlRleHQiOiJbNDhdIiwiV</w:instrText>
          </w:r>
          <w:r w:rsidR="000D08D2" w:rsidRPr="000D08D2">
            <w:rPr>
              <w:bCs/>
              <w:iCs/>
            </w:rPr>
            <w:instrText>0</w:instrText>
          </w:r>
          <w:r w:rsidR="000D08D2">
            <w:rPr>
              <w:bCs/>
              <w:iCs/>
              <w:lang w:val="en-US"/>
            </w:rPr>
            <w:instrText>FJVmVyc</w:instrText>
          </w:r>
          <w:r w:rsidR="000D08D2" w:rsidRPr="000D08D2">
            <w:rPr>
              <w:bCs/>
              <w:iCs/>
            </w:rPr>
            <w:instrText>2</w:instrText>
          </w:r>
          <w:r w:rsidR="000D08D2">
            <w:rPr>
              <w:bCs/>
              <w:iCs/>
              <w:lang w:val="en-US"/>
            </w:rPr>
            <w:instrText>lvbiI</w:instrText>
          </w:r>
          <w:r w:rsidR="000D08D2" w:rsidRPr="000D08D2">
            <w:rPr>
              <w:bCs/>
              <w:iCs/>
            </w:rPr>
            <w:instrText>6</w:instrText>
          </w:r>
          <w:r w:rsidR="000D08D2">
            <w:rPr>
              <w:bCs/>
              <w:iCs/>
              <w:lang w:val="en-US"/>
            </w:rPr>
            <w:instrText>IjYuMTUuMi</w:instrText>
          </w:r>
          <w:r w:rsidR="000D08D2" w:rsidRPr="000D08D2">
            <w:rPr>
              <w:bCs/>
              <w:iCs/>
            </w:rPr>
            <w:instrText>4</w:instrText>
          </w:r>
          <w:r w:rsidR="000D08D2">
            <w:rPr>
              <w:bCs/>
              <w:iCs/>
              <w:lang w:val="en-US"/>
            </w:rPr>
            <w:instrText>wIn</w:instrText>
          </w:r>
          <w:r w:rsidR="000D08D2" w:rsidRPr="000D08D2">
            <w:rPr>
              <w:bCs/>
              <w:iCs/>
            </w:rPr>
            <w:instrText>0=}</w:instrText>
          </w:r>
          <w:r w:rsidR="00977CDE" w:rsidRPr="00977CDE">
            <w:rPr>
              <w:bCs/>
              <w:iCs/>
              <w:lang w:val="en-US"/>
            </w:rPr>
            <w:fldChar w:fldCharType="separate"/>
          </w:r>
          <w:r w:rsidR="00983B76">
            <w:rPr>
              <w:bCs/>
              <w:iCs/>
            </w:rPr>
            <w:t>[48]</w:t>
          </w:r>
          <w:r w:rsidR="00977CDE" w:rsidRPr="00977CDE">
            <w:rPr>
              <w:bCs/>
              <w:iCs/>
              <w:lang w:val="en-US"/>
            </w:rPr>
            <w:fldChar w:fldCharType="end"/>
          </w:r>
        </w:sdtContent>
      </w:sdt>
      <w:r w:rsidR="006B298D" w:rsidRPr="00722E49">
        <w:t>.</w:t>
      </w:r>
      <w:r w:rsidR="006B298D">
        <w:t xml:space="preserve"> </w:t>
      </w:r>
      <w:r w:rsidRPr="008078BE">
        <w:t>Каждая реакция обрыва приводит к образованию “мертвой полимерной цепи” или “мертвого радикала”</w:t>
      </w:r>
      <w:r>
        <w:t>,</w:t>
      </w:r>
      <w:r w:rsidRPr="008078BE">
        <w:t xml:space="preserve"> </w:t>
      </w:r>
      <w:r>
        <w:t xml:space="preserve">которые не принимают участия в дальнейших </w:t>
      </w:r>
      <w:r w:rsidRPr="00A3340D">
        <w:t>реакциях</w:t>
      </w:r>
      <w:r>
        <w:t xml:space="preserve"> роста</w:t>
      </w:r>
      <w:r w:rsidRPr="008078BE">
        <w:t xml:space="preserve">. Обрыв происходит в соответствии с тремя механизмами </w:t>
      </w:r>
      <w:sdt>
        <w:sdtPr>
          <w:alias w:val="To edit, see citavi.com/edit"/>
          <w:tag w:val="CitaviPlaceholder#a1588f5a-2c54-462f-bb59-e7f65d2feaad"/>
          <w:id w:val="-891424235"/>
          <w:placeholder>
            <w:docPart w:val="DefaultPlaceholder_-1854013440"/>
          </w:placeholder>
        </w:sdtPr>
        <w:sdtContent>
          <w:r w:rsidR="00603512"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wNmY1ZWNjLTQzMjItNDIwZi04ZDYyLTUwOTdjY2JmZTBjNCIsIlJhbmdlTGVuZ3RoIjo0LCJSZWZlcmVuY2VJZCI6ImYzYzQ3YTBhLWExYzAtNDQxOS1hYjQ0LTBiZDI1OTZkNTIw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wNDcxNDYxNTc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xMDM5MTU1NDQ5IiwiVXJpU3RyaW5nIjoiaHR0cDovL3d3dy53b3JsZGNhdC5vcmcvb2NsYy8xMDM5MTU1NDQ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}</w:instrText>
          </w:r>
          <w:r w:rsidR="00603512">
            <w:fldChar w:fldCharType="separate"/>
          </w:r>
          <w:r w:rsidR="00983B76">
            <w:t>[49]</w:t>
          </w:r>
          <w:r w:rsidR="00603512">
            <w:fldChar w:fldCharType="end"/>
          </w:r>
        </w:sdtContent>
      </w:sdt>
      <w:r w:rsidR="00EB6059">
        <w:t xml:space="preserve">: линейного обрыва, рекомбинации и диспропорционирования </w:t>
      </w:r>
      <w:r w:rsidR="004416A8">
        <w:t>(см.</w:t>
      </w:r>
      <w:r w:rsidR="00D46182">
        <w:t xml:space="preserve"> </w:t>
      </w:r>
      <w:r w:rsidR="00D46182">
        <w:fldChar w:fldCharType="begin"/>
      </w:r>
      <w:r w:rsidR="00D46182">
        <w:instrText xml:space="preserve"> REF _Ref165726300 \h </w:instrText>
      </w:r>
      <w:r w:rsidR="00D46182">
        <w:fldChar w:fldCharType="separate"/>
      </w:r>
      <w:r w:rsidR="002F4324">
        <w:t xml:space="preserve">Схема </w:t>
      </w:r>
      <w:r w:rsidR="002F4324">
        <w:rPr>
          <w:noProof/>
        </w:rPr>
        <w:t>23</w:t>
      </w:r>
      <w:r w:rsidR="00D46182">
        <w:fldChar w:fldCharType="end"/>
      </w:r>
      <w:r w:rsidR="004416A8">
        <w:t>)</w:t>
      </w:r>
      <w:r w:rsidRPr="008078BE">
        <w:t>:</w:t>
      </w:r>
    </w:p>
    <w:p w14:paraId="7D02E260" w14:textId="21DB077B" w:rsidR="00D46182" w:rsidRDefault="00CD6E55" w:rsidP="006A74F0">
      <w:pPr>
        <w:pStyle w:val="a3"/>
        <w:ind w:firstLine="0"/>
      </w:pPr>
      <w:r>
        <w:rPr>
          <w:noProof/>
        </w:rPr>
        <w:drawing>
          <wp:inline distT="0" distB="0" distL="0" distR="0" wp14:anchorId="31230619" wp14:editId="783339EB">
            <wp:extent cx="5990886" cy="1379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6022" cy="13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5B76" w14:textId="6766AD42" w:rsidR="005559F4" w:rsidRDefault="00D46182" w:rsidP="001771C7">
      <w:pPr>
        <w:pStyle w:val="af2"/>
      </w:pPr>
      <w:bookmarkStart w:id="96" w:name="_Ref165726300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23</w:t>
      </w:r>
      <w:r w:rsidR="004719C4">
        <w:rPr>
          <w:noProof/>
        </w:rPr>
        <w:fldChar w:fldCharType="end"/>
      </w:r>
      <w:bookmarkEnd w:id="96"/>
      <w:r w:rsidR="0078466C">
        <w:t xml:space="preserve"> -</w:t>
      </w:r>
      <w:r>
        <w:t xml:space="preserve"> Реакции обрыва цепи</w:t>
      </w:r>
    </w:p>
    <w:p w14:paraId="742A1C86" w14:textId="77777777" w:rsidR="0078466C" w:rsidRPr="0078466C" w:rsidRDefault="0078466C" w:rsidP="0078466C">
      <w:pPr>
        <w:rPr>
          <w:lang w:eastAsia="ru-RU"/>
        </w:rPr>
      </w:pPr>
    </w:p>
    <w:p w14:paraId="5CE03C92" w14:textId="20B42483" w:rsidR="00832871" w:rsidRDefault="004416A8" w:rsidP="001830AD">
      <w:pPr>
        <w:pStyle w:val="a2"/>
        <w:rPr>
          <w:rFonts w:cstheme="minorHAnsi"/>
        </w:rPr>
      </w:pPr>
      <w:r w:rsidRPr="004416A8">
        <w:t>В связи с высокой химической активностью макрорадикалов вероятность их взаимодействия, приводящая к обрыву цепи</w:t>
      </w:r>
      <w:r w:rsidR="00EB6059">
        <w:t xml:space="preserve"> по </w:t>
      </w:r>
      <w:r w:rsidR="004F230A">
        <w:t>механизмам рекомбинации и диспропорционирования</w:t>
      </w:r>
      <w:r w:rsidRPr="004416A8">
        <w:t>, в основном лимитируется диффузией</w:t>
      </w:r>
      <w:r>
        <w:t xml:space="preserve"> </w:t>
      </w:r>
      <w:sdt>
        <w:sdtPr>
          <w:alias w:val="To edit, see citavi.com/edit"/>
          <w:tag w:val="CitaviPlaceholder#f1b3bd7f-fb49-499c-a317-5891d61ca475"/>
          <w:id w:val="1080022803"/>
          <w:placeholder>
            <w:docPart w:val="DefaultPlaceholder_-1854013440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1NjhhNzkyLTQ0MDktNGQxNS1hZDVkLTVkODg3MTAwOWFiN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jNiZDdmLWZiNDktNDk5Yy1hMzE3LTU4OTFkNjFjYTQ3NS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Pr="004416A8">
        <w:t xml:space="preserve"> даже при проведении полимер</w:t>
      </w:r>
      <w:r>
        <w:t>и</w:t>
      </w:r>
      <w:r w:rsidRPr="004416A8">
        <w:t xml:space="preserve">зации в </w:t>
      </w:r>
      <w:r w:rsidR="00B67857">
        <w:t>низковязких</w:t>
      </w:r>
      <w:r w:rsidR="00B67857" w:rsidRPr="004416A8">
        <w:t xml:space="preserve"> </w:t>
      </w:r>
      <w:r w:rsidRPr="004416A8">
        <w:t xml:space="preserve">растворителях. Для того чтобы активные концы двух макромолекул сблизились, необходимо взаимное перемещение их центров тяжести, т. е. осуществление поступательной диффузии. Однако в сблизившихся двух макрорадикалах активные концы могут быть разделены молекулами растворителя, мономера и инертными </w:t>
      </w:r>
      <w:r w:rsidRPr="004416A8">
        <w:lastRenderedPageBreak/>
        <w:t xml:space="preserve">сегментами цепи. </w:t>
      </w:r>
      <w:r w:rsidR="0068115E">
        <w:t>И д</w:t>
      </w:r>
      <w:r w:rsidRPr="004416A8">
        <w:t>ля того</w:t>
      </w:r>
      <w:r w:rsidR="00E0300F">
        <w:t>,</w:t>
      </w:r>
      <w:r w:rsidRPr="004416A8">
        <w:t xml:space="preserve"> чтобы радикальные концы сблизившихся макромолекул прореагировали, требуется ряд конформационных перестроек в результате вращения вокруг связей главной цепи, т. е. должна пройти сегментальная перегруппировка. Скорости поступательной диффузии и сегментальных перегруппировок зависят от химического строения и размеров цепи</w:t>
      </w:r>
      <w:r>
        <w:t xml:space="preserve"> </w:t>
      </w:r>
      <w:sdt>
        <w:sdtPr>
          <w:alias w:val="To edit, see citavi.com/edit"/>
          <w:tag w:val="CitaviPlaceholder#f1c0276c-7168-4163-9ecb-84b6f20bb1e0"/>
          <w:id w:val="-94557358"/>
          <w:placeholder>
            <w:docPart w:val="DefaultPlaceholder_-1854013440"/>
          </w:placeholder>
        </w:sdtPr>
        <w:sdtContent>
          <w:r>
            <w:fldChar w:fldCharType="begin"/>
          </w:r>
          <w:r w:rsidR="000D08D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0MDYyN2VjLTFlYzEtNDcyYy1iNTg4LTAwZTEyY2M5MjRjZ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zAyNzZjLTcxNjgtNDE2My05ZWNiLTg0YjZmMjBiYjFlM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F802DA">
        <w:t xml:space="preserve">. </w:t>
      </w:r>
      <w:r w:rsidR="00C4681E">
        <w:t>Значения</w:t>
      </w:r>
      <w:r w:rsidR="00F802DA">
        <w:t xml:space="preserve"> констант</w:t>
      </w:r>
      <w:r w:rsidR="00CE4132">
        <w:t xml:space="preserve"> квадратичного</w:t>
      </w:r>
      <w:r w:rsidR="00F802DA">
        <w:t xml:space="preserve"> обрыва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- 2.6*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15B54" w:rsidRPr="00707EA0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315B54" w:rsidRPr="00707EA0">
        <w:t xml:space="preserve"> (</w:t>
      </w:r>
      <w:r w:rsidR="00084C50" w:rsidRPr="00707EA0">
        <w:t xml:space="preserve">для </w:t>
      </w:r>
      <w:r w:rsidR="00315B54" w:rsidRPr="00707EA0">
        <w:t>П</w:t>
      </w:r>
      <w:r w:rsidR="00084C50" w:rsidRPr="00707EA0">
        <w:t xml:space="preserve">МА при 30 </w:t>
      </w:r>
      <w:r w:rsidR="00084C50" w:rsidRPr="00707EA0">
        <w:rPr>
          <w:rFonts w:cstheme="minorHAnsi"/>
        </w:rPr>
        <w:t>°С)</w:t>
      </w:r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0265c1a1-2568-4963-ad45-7d78fd3d378b"/>
          <w:id w:val="-401911753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0D08D2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xNWVjNDNiLTNjM2ItNDhiNC05M2Y2LWFkYWI1MmRkNzJjY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yNjVjMWExLTI1NjgtNDk2My1hZDQ1LTdkNzhmZDNkMzc4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315B54" w:rsidRPr="00707EA0">
        <w:rPr>
          <w:rFonts w:cstheme="minorHAnsi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~2.6*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315B54" w:rsidRPr="00707EA0">
        <w:rPr>
          <w:rFonts w:cstheme="minorHAnsi"/>
        </w:rPr>
        <w:t xml:space="preserve"> </w:t>
      </w:r>
      <w:r w:rsidR="00315B54" w:rsidRPr="00707EA0">
        <w:t xml:space="preserve">(для ПММА при 30 </w:t>
      </w:r>
      <w:r w:rsidR="00315B54" w:rsidRPr="00707EA0">
        <w:rPr>
          <w:rFonts w:cstheme="minorHAnsi"/>
        </w:rPr>
        <w:t>°С)</w:t>
      </w:r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a61d3af2-0465-4346-a5aa-c406a52e116b"/>
          <w:id w:val="-1378075356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0D08D2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5MThhMGQwLWI2YTctNGE0OS04NDY5LTQ4YzAwNjg4YTIyNC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TJUMjM6NTY6MDc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E2MWQzYWYyLTA0NjUtNDM0Ni1hNWFhLWM0MDZhNTJlMTE2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2F7CCE" w:rsidRPr="00707EA0">
        <w:rPr>
          <w:rFonts w:cstheme="minorHAnsi"/>
        </w:rPr>
        <w:t xml:space="preserve">. </w:t>
      </w:r>
    </w:p>
    <w:p w14:paraId="2DAC06DD" w14:textId="7E746E49" w:rsidR="0000738F" w:rsidRPr="00832871" w:rsidRDefault="00CE4132" w:rsidP="001830AD">
      <w:pPr>
        <w:pStyle w:val="a3"/>
      </w:pPr>
      <w:r>
        <w:t xml:space="preserve">Достаточно сложно определить константы отдельных реакций квадратичного обрыва, поэтому в литературе представлены данные для общей реакции гибели активного радикала полимера. Таким образом можно рассматривать эти 2 механизма как 1 реакцию. </w:t>
      </w:r>
      <w:r w:rsidR="00832871" w:rsidRPr="00832871">
        <w:t>Следует отметить, что при полимеризации в жидкой фазе на на</w:t>
      </w:r>
      <w:del w:id="97" w:author="Maxim Arsenyev" w:date="2024-05-26T11:18:00Z">
        <w:r w:rsidR="00832871" w:rsidRPr="00832871" w:rsidDel="00B67857">
          <w:softHyphen/>
        </w:r>
      </w:del>
      <w:r w:rsidR="00832871" w:rsidRPr="00832871">
        <w:t>чальных стадиях реакции линейные механизмы обрыва, связанные с аль</w:t>
      </w:r>
      <w:del w:id="98" w:author="Maxim Arsenyev" w:date="2024-05-26T11:18:00Z">
        <w:r w:rsidR="00832871" w:rsidRPr="00832871" w:rsidDel="00B67857">
          <w:softHyphen/>
        </w:r>
      </w:del>
      <w:r w:rsidR="00832871" w:rsidRPr="00832871">
        <w:t>тернативными реакциями макрорадикалов, реализуются, как правило, при крайне низких скоростях инициирования</w:t>
      </w:r>
      <w:r w:rsidR="0017302D">
        <w:t xml:space="preserve"> </w:t>
      </w:r>
      <w:sdt>
        <w:sdtPr>
          <w:alias w:val="To edit, see citavi.com/edit"/>
          <w:tag w:val="CitaviPlaceholder#37fad110-6fde-4515-9abb-e7b4bd098954"/>
          <w:id w:val="722104819"/>
          <w:placeholder>
            <w:docPart w:val="DefaultPlaceholder_-1854013440"/>
          </w:placeholder>
        </w:sdtPr>
        <w:sdtContent>
          <w:r w:rsidR="00832871">
            <w:fldChar w:fldCharType="begin"/>
          </w:r>
          <w:r w:rsidR="00832871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mNDVjMDM5LTEwNmItNDA1ZS1hMjQ2LWQ1MTU3ZDUyYjljMCIsIlJhbmdlTGVuZ3RoIjo0LCJSZWZlcmVuY2VJZCI6ImVjMGMxYzM0LTYwODMtNDU2ZC1iOGIzLWU2NmU2NWI3MDZ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}</w:instrText>
          </w:r>
          <w:r w:rsidR="00832871">
            <w:fldChar w:fldCharType="separate"/>
          </w:r>
          <w:r w:rsidR="00983B76">
            <w:t>[50]</w:t>
          </w:r>
          <w:r w:rsidR="00832871">
            <w:fldChar w:fldCharType="end"/>
          </w:r>
        </w:sdtContent>
      </w:sdt>
      <w:r w:rsidR="00832871" w:rsidRPr="00832871">
        <w:t>.</w:t>
      </w:r>
      <w:r w:rsidR="00832871">
        <w:t xml:space="preserve"> </w:t>
      </w:r>
    </w:p>
    <w:p w14:paraId="5C64E4CF" w14:textId="276D846B" w:rsidR="00025D16" w:rsidRDefault="008209BC" w:rsidP="001830AD">
      <w:pPr>
        <w:pStyle w:val="31"/>
      </w:pPr>
      <w:bookmarkStart w:id="99" w:name="_Toc167708172"/>
      <w:bookmarkStart w:id="100" w:name="_Toc167809591"/>
      <w:r>
        <w:t>Итоговая схема полимеризации</w:t>
      </w:r>
      <w:bookmarkEnd w:id="99"/>
      <w:bookmarkEnd w:id="100"/>
    </w:p>
    <w:p w14:paraId="7202C2CC" w14:textId="03DE89DE" w:rsidR="0033372E" w:rsidRDefault="0000738F" w:rsidP="001830AD">
      <w:pPr>
        <w:pStyle w:val="a3"/>
      </w:pPr>
      <w:r>
        <w:t>Полная и сокращенная схема процессов,</w:t>
      </w:r>
      <w:r w:rsidR="00D87901">
        <w:t xml:space="preserve"> происходящих при радикально</w:t>
      </w:r>
      <w:r>
        <w:t>й</w:t>
      </w:r>
      <w:r w:rsidR="00D87901">
        <w:t xml:space="preserve"> полимеризации представлена ниже (см. </w:t>
      </w:r>
      <w:r w:rsidR="00D87901">
        <w:fldChar w:fldCharType="begin"/>
      </w:r>
      <w:r w:rsidR="00D87901">
        <w:instrText xml:space="preserve"> REF _Ref165759625 \h </w:instrText>
      </w:r>
      <w:r w:rsidR="00D87901">
        <w:fldChar w:fldCharType="separate"/>
      </w:r>
      <w:r w:rsidR="002F4324">
        <w:t xml:space="preserve">Схема </w:t>
      </w:r>
      <w:r w:rsidR="002F4324">
        <w:rPr>
          <w:noProof/>
        </w:rPr>
        <w:t>24</w:t>
      </w:r>
      <w:r w:rsidR="00D87901">
        <w:fldChar w:fldCharType="end"/>
      </w:r>
      <w:r>
        <w:t xml:space="preserve"> и </w:t>
      </w:r>
      <w:r>
        <w:fldChar w:fldCharType="begin"/>
      </w:r>
      <w:r>
        <w:instrText xml:space="preserve"> REF _Ref166810614 \h </w:instrText>
      </w:r>
      <w:r>
        <w:fldChar w:fldCharType="separate"/>
      </w:r>
      <w:r w:rsidR="002F4324">
        <w:t xml:space="preserve">Схема </w:t>
      </w:r>
      <w:r w:rsidR="002F4324">
        <w:rPr>
          <w:noProof/>
        </w:rPr>
        <w:t>25</w:t>
      </w:r>
      <w:r>
        <w:fldChar w:fldCharType="end"/>
      </w:r>
      <w:r w:rsidR="00D87901">
        <w:t>):</w:t>
      </w:r>
    </w:p>
    <w:p w14:paraId="3E212A32" w14:textId="77777777" w:rsidR="00F65861" w:rsidRDefault="00F65861" w:rsidP="001830AD">
      <w:pPr>
        <w:pStyle w:val="a3"/>
      </w:pPr>
    </w:p>
    <w:p w14:paraId="163BE1CB" w14:textId="77777777" w:rsidR="00D87901" w:rsidRDefault="00D87901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0C9E60C" wp14:editId="6EEE6C00">
            <wp:extent cx="5980358" cy="20955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322" cy="20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A73" w14:textId="639DF67D" w:rsidR="008209BC" w:rsidRDefault="00D87901" w:rsidP="001771C7">
      <w:pPr>
        <w:pStyle w:val="af2"/>
      </w:pPr>
      <w:bookmarkStart w:id="101" w:name="_Ref165759625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24</w:t>
      </w:r>
      <w:r w:rsidR="004719C4">
        <w:rPr>
          <w:noProof/>
        </w:rPr>
        <w:fldChar w:fldCharType="end"/>
      </w:r>
      <w:bookmarkEnd w:id="101"/>
      <w:r w:rsidR="0078466C">
        <w:t xml:space="preserve"> -</w:t>
      </w:r>
      <w:r>
        <w:t xml:space="preserve"> Общая схема полимеризации</w:t>
      </w:r>
    </w:p>
    <w:p w14:paraId="169A90B7" w14:textId="77777777" w:rsidR="0078466C" w:rsidRPr="0078466C" w:rsidRDefault="0078466C" w:rsidP="0078466C">
      <w:pPr>
        <w:rPr>
          <w:lang w:eastAsia="ru-RU"/>
        </w:rPr>
      </w:pPr>
    </w:p>
    <w:p w14:paraId="0304861F" w14:textId="77777777" w:rsidR="0000738F" w:rsidRDefault="0000738F" w:rsidP="0000738F">
      <w:pPr>
        <w:keepNext/>
      </w:pPr>
      <w:r>
        <w:rPr>
          <w:noProof/>
        </w:rPr>
        <w:drawing>
          <wp:inline distT="0" distB="0" distL="0" distR="0" wp14:anchorId="01AF0D34" wp14:editId="60E569D2">
            <wp:extent cx="5875020" cy="1328874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846" cy="13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DA5" w14:textId="252F3889" w:rsidR="0000738F" w:rsidRDefault="0000738F" w:rsidP="001771C7">
      <w:pPr>
        <w:pStyle w:val="af2"/>
      </w:pPr>
      <w:bookmarkStart w:id="102" w:name="_Ref166810614"/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25</w:t>
      </w:r>
      <w:r w:rsidR="004719C4">
        <w:rPr>
          <w:noProof/>
        </w:rPr>
        <w:fldChar w:fldCharType="end"/>
      </w:r>
      <w:bookmarkEnd w:id="102"/>
      <w:r w:rsidR="0078466C">
        <w:rPr>
          <w:noProof/>
        </w:rPr>
        <w:t xml:space="preserve"> -</w:t>
      </w:r>
      <w:r>
        <w:t xml:space="preserve"> Сокращенная</w:t>
      </w:r>
      <w:r w:rsidRPr="00385DCE">
        <w:t xml:space="preserve"> схема полимеризации</w:t>
      </w:r>
    </w:p>
    <w:p w14:paraId="4F4E902E" w14:textId="77777777" w:rsidR="0078466C" w:rsidRPr="0078466C" w:rsidRDefault="0078466C" w:rsidP="0078466C">
      <w:pPr>
        <w:rPr>
          <w:lang w:eastAsia="ru-RU"/>
        </w:rPr>
      </w:pPr>
    </w:p>
    <w:p w14:paraId="63AD7B7C" w14:textId="2C40C793" w:rsidR="004E2653" w:rsidRDefault="004E2653" w:rsidP="001830AD">
      <w:pPr>
        <w:pStyle w:val="20"/>
      </w:pPr>
      <w:bookmarkStart w:id="103" w:name="_Toc167708173"/>
      <w:bookmarkStart w:id="104" w:name="_Hlk134744726"/>
      <w:bookmarkStart w:id="105" w:name="_Toc167809592"/>
      <w:r>
        <w:t>Описание модели</w:t>
      </w:r>
      <w:bookmarkEnd w:id="103"/>
      <w:bookmarkEnd w:id="105"/>
      <w:r>
        <w:t xml:space="preserve"> </w:t>
      </w:r>
    </w:p>
    <w:p w14:paraId="11672E13" w14:textId="52B39F1A" w:rsidR="004E2653" w:rsidRDefault="001546B8" w:rsidP="001830AD">
      <w:pPr>
        <w:pStyle w:val="a3"/>
      </w:pPr>
      <w:r>
        <w:t>Огромное влияние на процесс фотополимеризации</w:t>
      </w:r>
      <w:r w:rsidR="00B67857">
        <w:t xml:space="preserve"> и свойства конечного материала</w:t>
      </w:r>
      <w:r w:rsidR="0008355C">
        <w:t xml:space="preserve"> оказывают также и </w:t>
      </w:r>
      <w:r>
        <w:t xml:space="preserve">диффузионные процессы. </w:t>
      </w:r>
      <w:r w:rsidR="004E2653">
        <w:t xml:space="preserve">Для </w:t>
      </w:r>
      <w:r>
        <w:t xml:space="preserve">их </w:t>
      </w:r>
      <w:r w:rsidR="004E2653">
        <w:t xml:space="preserve">описания существует математическая </w:t>
      </w:r>
      <w:r w:rsidR="004E2653" w:rsidRPr="001A22FC">
        <w:t>модель</w:t>
      </w:r>
      <w:r w:rsidR="004E2653">
        <w:t xml:space="preserve"> (см. Формула </w:t>
      </w:r>
      <w:r w:rsidR="004E2653" w:rsidRPr="0055799F">
        <w:rPr>
          <w:lang w:val="en-US"/>
        </w:rPr>
        <w:fldChar w:fldCharType="begin"/>
      </w:r>
      <w:r w:rsidR="004E2653" w:rsidRPr="001546B8">
        <w:instrText xml:space="preserve"> </w:instrText>
      </w:r>
      <w:r w:rsidR="004E2653" w:rsidRPr="0055799F">
        <w:rPr>
          <w:lang w:val="en-US"/>
        </w:rPr>
        <w:instrText>REF</w:instrText>
      </w:r>
      <w:r w:rsidR="004E2653" w:rsidRPr="001546B8">
        <w:instrText xml:space="preserve"> _</w:instrText>
      </w:r>
      <w:r w:rsidR="004E2653" w:rsidRPr="0055799F">
        <w:rPr>
          <w:lang w:val="en-US"/>
        </w:rPr>
        <w:instrText>Ref</w:instrText>
      </w:r>
      <w:r w:rsidR="004E2653" w:rsidRPr="001546B8">
        <w:instrText>165932150 \</w:instrText>
      </w:r>
      <w:r w:rsidR="004E2653" w:rsidRPr="0055799F">
        <w:rPr>
          <w:lang w:val="en-US"/>
        </w:rPr>
        <w:instrText>h</w:instrText>
      </w:r>
      <w:r w:rsidR="004E2653" w:rsidRPr="001546B8">
        <w:instrText xml:space="preserve"> </w:instrText>
      </w:r>
      <w:r w:rsidR="004E2653" w:rsidRPr="0055799F">
        <w:rPr>
          <w:lang w:val="en-US"/>
        </w:rPr>
      </w:r>
      <w:r w:rsidR="004E2653" w:rsidRPr="0055799F">
        <w:rPr>
          <w:lang w:val="en-US"/>
        </w:rPr>
        <w:fldChar w:fldCharType="separate"/>
      </w:r>
      <w:r w:rsidR="002F4324">
        <w:t>(</w:t>
      </w:r>
      <w:r w:rsidR="002F4324">
        <w:rPr>
          <w:noProof/>
        </w:rPr>
        <w:t>4</w:t>
      </w:r>
      <w:r w:rsidR="002F4324">
        <w:t>)</w:t>
      </w:r>
      <w:r w:rsidR="004E2653" w:rsidRPr="0055799F">
        <w:rPr>
          <w:lang w:val="en-US"/>
        </w:rPr>
        <w:fldChar w:fldCharType="end"/>
      </w:r>
      <w:r w:rsidR="004E2653" w:rsidRPr="001546B8">
        <w:t>)</w:t>
      </w:r>
      <w:r w:rsidR="004E2653">
        <w:t xml:space="preserve"> </w:t>
      </w:r>
      <w:sdt>
        <w:sdtPr>
          <w:alias w:val="To edit, see citavi.com/edit"/>
          <w:tag w:val="CitaviPlaceholder#36e142fd-3c2e-4eb4-9693-753a2aa03da3"/>
          <w:id w:val="1686403950"/>
          <w:placeholder>
            <w:docPart w:val="869B029F8A6E491DBDA47D3A0160948E"/>
          </w:placeholder>
        </w:sdtPr>
        <w:sdtContent>
          <w:r w:rsidR="004E2653">
            <w:fldChar w:fldCharType="begin"/>
          </w:r>
          <w:r w:rsidR="004E2653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wMWM5ZDc4LWNiZWUtNDQyNC1iYzg0LWRkZmNiOTE3YTNmNyIsIlJhbmdlTGVuZ3RoIjozLCJSZWZlcmVuY2VJZCI6ImU0ZTEwNzVjLTE2MzEtNDhhNC1iNmMzLTkzYmY4ZjFhZTU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IvYXBwLjUxNDM1IiwiVXJpU3RyaW5nIjoiaHR0cHM6Ly9kb2kub3JnLzEwLjEwMDIvYXBwLjUxNDM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cvczEwOTY1LTAxNS0wNzAyLXgiLCJVcmlTdHJpbmciOiJodHRwczovL2RvaS5vcmcvMTAuMTAwNy9zMTA5NjUtMDE1LTA3MDIte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}</w:instrText>
          </w:r>
          <w:r w:rsidR="004E2653">
            <w:fldChar w:fldCharType="separate"/>
          </w:r>
          <w:r w:rsidR="004E2653">
            <w:t>[11, 12]</w:t>
          </w:r>
          <w:r w:rsidR="004E2653">
            <w:fldChar w:fldCharType="end"/>
          </w:r>
        </w:sdtContent>
      </w:sdt>
      <w:r w:rsidR="004E2653">
        <w:t>, рассчитывающая концентрационный профиль в пространстве для мономера, полимера и растворителя в смеси в каждый момент времени вплоть до предельных степеней конверсии мономера. Процесс перераспределения массовых долей компонент ФПК (мономера M, полимера P и нейтральной компоненты N) в ходе неоднородной фотополимеризации</w:t>
      </w:r>
      <w:r w:rsidR="00B67857">
        <w:t xml:space="preserve"> приводит к </w:t>
      </w:r>
      <w:r w:rsidR="004E2653">
        <w:t>пространственно</w:t>
      </w:r>
      <w:r w:rsidR="00B67857">
        <w:t>му</w:t>
      </w:r>
      <w:r w:rsidR="004E2653">
        <w:t xml:space="preserve"> </w:t>
      </w:r>
      <w:r w:rsidR="00B67857">
        <w:t xml:space="preserve">распределению </w:t>
      </w:r>
      <w:r w:rsidR="004E2653">
        <w:t>показателя преломления среды</w:t>
      </w:r>
      <w:r w:rsidR="00B67857">
        <w:t>. Этот процесс</w:t>
      </w:r>
      <w:r w:rsidR="004E2653" w:rsidRPr="00A613A9">
        <w:t xml:space="preserve"> </w:t>
      </w:r>
      <w:r w:rsidR="004E2653">
        <w:t xml:space="preserve">рассматривался в рамках модели, учитывающей радикальную </w:t>
      </w:r>
      <w:r w:rsidR="004E2653">
        <w:lastRenderedPageBreak/>
        <w:t>полимеризацию и диффузионный массоперенос</w:t>
      </w:r>
      <w:r w:rsidR="004E2653" w:rsidRPr="00A613A9">
        <w:t>:</w:t>
      </w:r>
      <w:r w:rsidR="004E2653">
        <w:t xml:space="preserve"> где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P,N</m:t>
            </m:r>
          </m:e>
        </m:d>
      </m:oMath>
      <w:r w:rsidR="004E2653" w:rsidRPr="000E6923">
        <w:t xml:space="preserve"> = 1 – P – N</w:t>
      </w:r>
      <w:r w:rsidR="004E2653">
        <w:t>;</w:t>
      </w:r>
      <w:r w:rsidR="004E2653" w:rsidRPr="000E6923">
        <w:t xml:space="preserve"> M, P, N – </w:t>
      </w:r>
      <w:r w:rsidR="004E2653">
        <w:t>массовые доли</w:t>
      </w:r>
      <w:r w:rsidR="004E2653" w:rsidRPr="000E6923">
        <w:t xml:space="preserve"> мономера, полимера и </w:t>
      </w:r>
      <w:r w:rsidR="004E2653">
        <w:t>нейтральной компоненты, соответственно: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7485"/>
        <w:gridCol w:w="936"/>
      </w:tblGrid>
      <w:tr w:rsidR="004E2653" w14:paraId="3B58956B" w14:textId="77777777" w:rsidTr="0035661D">
        <w:tc>
          <w:tcPr>
            <w:tcW w:w="500" w:type="pct"/>
          </w:tcPr>
          <w:p w14:paraId="3E5F4334" w14:textId="77777777" w:rsidR="004E2653" w:rsidRDefault="004E2653" w:rsidP="001830AD">
            <w:pPr>
              <w:pStyle w:val="a2"/>
            </w:pPr>
          </w:p>
        </w:tc>
        <w:tc>
          <w:tcPr>
            <w:tcW w:w="4000" w:type="pct"/>
          </w:tcPr>
          <w:p w14:paraId="67A1F37C" w14:textId="77777777" w:rsidR="004E2653" w:rsidRPr="00CE5B64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 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r>
                          <m:rPr>
                            <m:nor/>
                          </m:rPr>
                          <m:t> </m:t>
                        </m:r>
                      </m:e>
                    </m:eqArr>
                  </m:e>
                </m:d>
              </m:oMath>
            </m:oMathPara>
          </w:p>
          <w:p w14:paraId="4B06D4D5" w14:textId="77777777" w:rsidR="004E2653" w:rsidRPr="00CE5B64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PN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601FC1B9" w14:textId="77777777" w:rsidR="004E2653" w:rsidRPr="00CE5B64" w:rsidRDefault="007B5F81" w:rsidP="001830AD">
            <w:pPr>
              <w:pStyle w:val="a2"/>
              <w:rPr>
                <w:b/>
                <w:bCs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ahoma" w:hAnsi="Tahoma" w:cs="Tahoma"/>
                      </w:rPr>
                      <m:t>⁠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MP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3D57C7F3" w14:textId="693883AD" w:rsidR="004E2653" w:rsidRPr="00E1570A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γM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l-GR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hAnsi="Cambria Math"/>
                                  </w:rPr>
                                  <m:t>ln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e>
                            </m:func>
                          </m:e>
                        </m:d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00" w:type="pct"/>
            <w:vAlign w:val="center"/>
          </w:tcPr>
          <w:p w14:paraId="6B9E84C6" w14:textId="241D361D" w:rsidR="004E2653" w:rsidRDefault="004E2653" w:rsidP="001830AD">
            <w:pPr>
              <w:pStyle w:val="a2"/>
            </w:pPr>
            <w:bookmarkStart w:id="106" w:name="_Ref165932144"/>
            <w:bookmarkStart w:id="107" w:name="_Ref165932150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4</w:t>
            </w:r>
            <w:r w:rsidR="004719C4">
              <w:rPr>
                <w:noProof/>
              </w:rPr>
              <w:fldChar w:fldCharType="end"/>
            </w:r>
            <w:bookmarkEnd w:id="106"/>
            <w:r>
              <w:t>)</w:t>
            </w:r>
            <w:bookmarkEnd w:id="107"/>
          </w:p>
        </w:tc>
      </w:tr>
    </w:tbl>
    <w:p w14:paraId="5068FC84" w14:textId="77777777" w:rsidR="004E2653" w:rsidRDefault="004E2653" w:rsidP="001830AD">
      <w:pPr>
        <w:pStyle w:val="a2"/>
        <w:rPr>
          <w:rFonts w:eastAsia="SimSun"/>
        </w:rPr>
      </w:pPr>
      <w:r>
        <w:rPr>
          <w:rFonts w:eastAsia="SimSun"/>
        </w:rPr>
        <w:t>Где:</w:t>
      </w:r>
    </w:p>
    <w:p w14:paraId="66AC3B34" w14:textId="42AE6C23" w:rsidR="004E2653" w:rsidRPr="00CE5B64" w:rsidRDefault="004E2653" w:rsidP="001830AD">
      <w:pPr>
        <w:pStyle w:val="a2"/>
      </w:pP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*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</m:oMath>
      <w:r w:rsidRPr="00CE5B64">
        <w:t xml:space="preserve"> – нормированная переменная времени, </w:t>
      </w:r>
      <w:r>
        <w:t xml:space="preserve">где </w:t>
      </w:r>
      <m:oMath>
        <m:r>
          <w:rPr>
            <w:rFonts w:ascii="Cambria Math" w:hAnsi="Cambria Math"/>
          </w:rPr>
          <m:t>t*</m:t>
        </m:r>
      </m:oMath>
      <w:r w:rsidRPr="00CE5B64">
        <w:t xml:space="preserve"> - </w:t>
      </w:r>
      <w:r>
        <w:t>время в с</w:t>
      </w:r>
      <w:r w:rsidR="0078466C">
        <w:t>,</w:t>
      </w:r>
    </w:p>
    <w:p w14:paraId="78681F44" w14:textId="38774246" w:rsidR="004E2653" w:rsidRDefault="004E2653" w:rsidP="001830AD">
      <w:pPr>
        <w:pStyle w:val="a2"/>
      </w:pPr>
      <w:r w:rsidRPr="00CE5B64">
        <w:t xml:space="preserve"> </w:t>
      </w:r>
      <m:oMath>
        <m:r>
          <w:rPr>
            <w:rFonts w:ascii="Cambria Math" w:hAnsi="Cambria Math"/>
          </w:rPr>
          <m:t>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x*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  <w:r w:rsidRPr="00CE5B64">
        <w:t xml:space="preserve">  – нормированная пространственная переменная, </w:t>
      </w:r>
      <w:r>
        <w:t xml:space="preserve">где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*</m:t>
        </m:r>
      </m:oMath>
      <w:r w:rsidRPr="00CE5B64">
        <w:t xml:space="preserve"> - </w:t>
      </w:r>
      <w:r>
        <w:t>расстояние в м</w:t>
      </w:r>
      <w:r w:rsidR="0078466C">
        <w:t>,</w:t>
      </w:r>
    </w:p>
    <w:p w14:paraId="4D846AB0" w14:textId="52363CD0" w:rsidR="004E2653" w:rsidRPr="00B41948" w:rsidRDefault="007B5F81" w:rsidP="001830AD">
      <w:pPr>
        <w:pStyle w:val="a2"/>
      </w:pPr>
      <m:oMath>
        <m:d>
          <m:dPr>
            <m:begChr m:val="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  <m:r>
              <m:rPr>
                <m:sty m:val="bi"/>
              </m:rP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t</m:t>
            </m:r>
            <m:r>
              <m:rPr>
                <m:sty m:val="bi"/>
              </m:rPr>
              <w:rPr>
                <w:rFonts w:ascii="Cambria Math" w:hAnsi="Cambria Math"/>
              </w:rPr>
              <m:t>,x</m:t>
            </m:r>
          </m:e>
        </m:d>
        <m:r>
          <m:rPr>
            <m:sty m:val="bi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,x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="004E2653">
        <w:t xml:space="preserve"> – интенсивность света, в зависимости от времени и положения в пространстве в Вт/м</w:t>
      </w:r>
      <w:r w:rsidR="004E2653" w:rsidRPr="00E5221E">
        <w:rPr>
          <w:vertAlign w:val="superscript"/>
        </w:rPr>
        <w:t>2</w:t>
      </w:r>
      <w:r w:rsidR="004E2653" w:rsidRPr="00CC1E95">
        <w:t>,</w:t>
      </w:r>
      <w:r w:rsidR="004E2653">
        <w:t xml:space="preserve"> </w:t>
      </w:r>
      <w:r w:rsidR="004E2653" w:rsidRPr="00CC1E95">
        <w:t>не</w:t>
      </w:r>
      <w:r w:rsidR="004E2653">
        <w:t>которая скалярная функция от времени, средней интенсивности света и пространственного расположения</w:t>
      </w:r>
      <w:r w:rsidR="0078466C">
        <w:t>,</w:t>
      </w:r>
    </w:p>
    <w:p w14:paraId="6BFDCCDC" w14:textId="05C7D90C" w:rsidR="004E2653" w:rsidRPr="004174C2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4E2653" w:rsidRPr="004174C2">
        <w:t xml:space="preserve"> </w:t>
      </w:r>
      <w:r w:rsidR="004E2653">
        <w:t>–</w:t>
      </w:r>
      <w:r w:rsidR="004E2653" w:rsidRPr="004174C2">
        <w:t xml:space="preserve"> </w:t>
      </w:r>
      <w:r w:rsidR="004E2653">
        <w:t xml:space="preserve">средняя интенсивность света в 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78466C">
        <w:t>,</w:t>
      </w:r>
    </w:p>
    <w:p w14:paraId="02A8F57C" w14:textId="5EDE60E6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  <w:r w:rsidR="004E2653" w:rsidRPr="00080617">
        <w:t xml:space="preserve"> – характерн</w:t>
      </w:r>
      <w:r w:rsidR="004E2653">
        <w:t>ое</w:t>
      </w:r>
      <w:r w:rsidR="004E2653" w:rsidRPr="00080617">
        <w:t xml:space="preserve"> врем</w:t>
      </w:r>
      <w:r w:rsidR="004E2653">
        <w:t>я</w:t>
      </w:r>
      <w:r w:rsidR="004E2653" w:rsidRPr="00080617">
        <w:t xml:space="preserve"> полимеризации</w:t>
      </w:r>
      <w:r w:rsidR="004E2653">
        <w:t xml:space="preserve"> в с</w:t>
      </w:r>
      <w:r w:rsidR="0078466C">
        <w:t>,</w:t>
      </w:r>
    </w:p>
    <w:p w14:paraId="26DE3658" w14:textId="14383298" w:rsidR="004E2653" w:rsidRDefault="004E2653" w:rsidP="001830AD">
      <w:pPr>
        <w:pStyle w:val="a2"/>
      </w:pPr>
      <w:r w:rsidRPr="00FB0E50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Pr="00CE5B64">
        <w:t xml:space="preserve"> – </w:t>
      </w:r>
      <w:r>
        <w:t>характерный масштаб</w:t>
      </w:r>
      <w:r w:rsidRPr="00104AEB">
        <w:t xml:space="preserve"> </w:t>
      </w:r>
      <w:r>
        <w:t>в м</w:t>
      </w:r>
      <w:r w:rsidR="0078466C">
        <w:t>,</w:t>
      </w:r>
    </w:p>
    <w:p w14:paraId="35D78C76" w14:textId="4AF9BF4B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4E2653" w:rsidRPr="00FB3288">
        <w:rPr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</w:rPr>
          <m:t xml:space="preserve"> γ</m:t>
        </m:r>
      </m:oMath>
      <w:r w:rsidR="004E2653" w:rsidRPr="00080617">
        <w:t xml:space="preserve"> - параметры, определяющие контраст композиции</w:t>
      </w:r>
      <w:r w:rsidR="0078466C">
        <w:t>,</w:t>
      </w:r>
    </w:p>
    <w:p w14:paraId="29346814" w14:textId="6A2C846C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="004E2653" w:rsidRPr="00FB0E50">
        <w:rPr>
          <w:b/>
          <w:bCs/>
        </w:rPr>
        <w:t xml:space="preserve"> </w:t>
      </w:r>
      <w:r w:rsidR="004E2653" w:rsidRPr="00080617">
        <w:t>– коэффициент самодиффузии мономера</w:t>
      </w:r>
      <w:r w:rsidR="004E2653">
        <w:t xml:space="preserve">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8466C">
        <w:t>,</w:t>
      </w:r>
    </w:p>
    <w:p w14:paraId="5A899F9B" w14:textId="48E11DD1" w:rsidR="004E2653" w:rsidRPr="00CE5B64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</m:oMath>
      <w:r w:rsidR="004E2653" w:rsidRPr="00080617">
        <w:t xml:space="preserve"> – характерн</w:t>
      </w:r>
      <w:r w:rsidR="004E2653">
        <w:t>ое</w:t>
      </w:r>
      <w:r w:rsidR="004E2653" w:rsidRPr="00080617">
        <w:t xml:space="preserve"> врем</w:t>
      </w:r>
      <w:r w:rsidR="004E2653">
        <w:t>я</w:t>
      </w:r>
      <w:r w:rsidR="004E2653" w:rsidRPr="00080617">
        <w:t xml:space="preserve"> </w:t>
      </w:r>
      <w:r w:rsidR="004E2653">
        <w:t>диффузии в с</w:t>
      </w:r>
      <w:r w:rsidR="0078466C">
        <w:t>,</w:t>
      </w:r>
    </w:p>
    <w:p w14:paraId="6CBCDD11" w14:textId="7F41BB0E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MP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w:rPr>
                <w:rFonts w:ascii="Cambria Math" w:hAnsi="Cambria Math"/>
              </w:rPr>
              <m:t>exp</m:t>
            </m:r>
          </m:fName>
          <m:e>
            <m:r>
              <w:rPr>
                <w:rFonts w:ascii="Cambria Math" w:hAnsi="Cambria Math"/>
              </w:rPr>
              <m:t>(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="004E2653" w:rsidRPr="0055799F">
        <w:rPr>
          <w:iCs/>
        </w:rPr>
        <w:t xml:space="preserve"> </w:t>
      </w:r>
      <w:r w:rsidR="004E2653" w:rsidRPr="00080617">
        <w:t xml:space="preserve">- характеризует взаимодиффузию </w:t>
      </w:r>
      <w:r w:rsidR="004E2653">
        <w:t>полимера</w:t>
      </w:r>
      <w:r w:rsidR="004E2653" w:rsidRPr="00080617">
        <w:t xml:space="preserve"> и </w:t>
      </w:r>
      <w:r w:rsidR="004E2653">
        <w:t>мономера</w:t>
      </w:r>
      <w:r w:rsidR="0078466C">
        <w:t>,</w:t>
      </w:r>
    </w:p>
    <w:p w14:paraId="2479B443" w14:textId="17B20A04" w:rsidR="004E2653" w:rsidRPr="00594BDA" w:rsidRDefault="007B5F81" w:rsidP="001830AD">
      <w:pPr>
        <w:pStyle w:val="a2"/>
      </w:pP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4E2653">
        <w:t xml:space="preserve"> - массовая доля полимера, с которой начитается значительное влияние гель-эффекта</w:t>
      </w:r>
      <w:r w:rsidR="0078466C">
        <w:t>,</w:t>
      </w:r>
    </w:p>
    <w:p w14:paraId="6C053525" w14:textId="2436EDBB" w:rsidR="004E2653" w:rsidRPr="00CE5B64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NM</m:t>
            </m:r>
          </m:sub>
        </m:sSub>
      </m:oMath>
      <w:r w:rsidR="004E2653" w:rsidRPr="0055799F">
        <w:rPr>
          <w:iCs/>
        </w:rPr>
        <w:t xml:space="preserve"> - </w:t>
      </w:r>
      <w:r w:rsidR="004E2653" w:rsidRPr="00080617">
        <w:t>коэффициент взаимодиффузи</w:t>
      </w:r>
      <w:r w:rsidR="004E2653">
        <w:t xml:space="preserve">и </w:t>
      </w:r>
      <w:r w:rsidR="004E2653" w:rsidRPr="00080617">
        <w:t>мономера</w:t>
      </w:r>
      <w:r w:rsidR="004E2653">
        <w:t xml:space="preserve"> и нейтральной компоненты в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4E2653">
        <w:t xml:space="preserve"> </w:t>
      </w:r>
      <w:r w:rsidR="0078466C">
        <w:t>,</w:t>
      </w:r>
    </w:p>
    <w:p w14:paraId="1ED4BF3C" w14:textId="6A4AF433" w:rsidR="004E2653" w:rsidRPr="00FB0E50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NM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4E2653" w:rsidRPr="00FB0E50">
        <w:t xml:space="preserve"> - характеризует взаимодиффузию мономера и нейтральной компоненты</w:t>
      </w:r>
      <w:r w:rsidR="0078466C">
        <w:t>,</w:t>
      </w:r>
    </w:p>
    <w:p w14:paraId="62B91EC3" w14:textId="58873D7D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PN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NM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w:rPr>
                <w:rFonts w:ascii="Cambria Math" w:hAnsi="Cambria Math"/>
              </w:rPr>
              <m:t>exp</m:t>
            </m:r>
          </m:fName>
          <m:e>
            <m:r>
              <w:rPr>
                <w:rFonts w:ascii="Cambria Math" w:hAnsi="Cambria Math"/>
              </w:rPr>
              <m:t>(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="004E2653" w:rsidRPr="00080617">
        <w:t xml:space="preserve"> - характеризует взаимодиффузию </w:t>
      </w:r>
      <w:r w:rsidR="004E2653">
        <w:t>полимера</w:t>
      </w:r>
      <w:r w:rsidR="004E2653" w:rsidRPr="00080617">
        <w:t xml:space="preserve"> и нейтральной компоненты</w:t>
      </w:r>
      <w:r w:rsidR="0078466C">
        <w:t>.</w:t>
      </w:r>
    </w:p>
    <w:p w14:paraId="72DE00FE" w14:textId="6D1AE273" w:rsidR="004E2653" w:rsidRDefault="004E2653" w:rsidP="001830AD">
      <w:pPr>
        <w:pStyle w:val="a3"/>
      </w:pPr>
      <w:r>
        <w:t xml:space="preserve">Распределение компонент в пространстве при проведении эксперимента определяется через оптические плотности </w:t>
      </w:r>
      <w:r>
        <w:fldChar w:fldCharType="begin"/>
      </w:r>
      <w:r>
        <w:instrText xml:space="preserve"> REF _Ref165974673 \h </w:instrText>
      </w:r>
      <w:r>
        <w:fldChar w:fldCharType="separate"/>
      </w:r>
      <w:r w:rsidR="002F4324">
        <w:t>(</w:t>
      </w:r>
      <w:r w:rsidR="002F4324">
        <w:rPr>
          <w:noProof/>
        </w:rPr>
        <w:t>5</w:t>
      </w:r>
      <w:r w:rsidR="002F4324">
        <w:t>)</w:t>
      </w:r>
      <w:r>
        <w:fldChar w:fldCharType="end"/>
      </w:r>
      <w:r>
        <w:t xml:space="preserve"> </w:t>
      </w:r>
      <w:sdt>
        <w:sdtPr>
          <w:alias w:val="To edit, see citavi.com/edit"/>
          <w:tag w:val="CitaviPlaceholder#62c7aed5-6ba5-43df-a5ca-cca0dddf43ff"/>
          <w:id w:val="1902165886"/>
          <w:placeholder>
            <w:docPart w:val="869B029F8A6E491DBDA47D3A0160948E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4MDVlZjFkLWNjYTQtNGJmZi1iYTczLTE2ZmQ0NTI2ZmQxMiIsIlJhbmdlTGVuZ3RoIjo0LCJSZWZlcmVuY2VJZCI6Ijk4YzNlMTU5LTRjMmUtNDgyYi1hOGZlLTM5Yjc2NDY4ZTg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A3L3MxMDk2NS0wMTUtMDcwMi14IiwiVXJpU3RyaW5nIjoiaHR0cHM6Ly9kb2kub3JnLzEwLjEwMDcvczEwOTY1LTAxNS0wNzAy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YyYzdhZWQ1LTZiYTUtNDNkZi1hNWNhLWNjYTBkZGRmNDNmZiIsIlRleHQiOiJbMTJdIiwiV0FJVmVyc2lvbiI6IjYuMTUuMi4wIn0=}</w:instrText>
          </w:r>
          <w:r>
            <w:fldChar w:fldCharType="separate"/>
          </w:r>
          <w:r>
            <w:t>[12]</w:t>
          </w:r>
          <w:r>
            <w:fldChar w:fldCharType="end"/>
          </w:r>
        </w:sdtContent>
      </w:sdt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7C93D9C0" w14:textId="77777777" w:rsidTr="0035661D">
        <w:tc>
          <w:tcPr>
            <w:tcW w:w="500" w:type="pct"/>
          </w:tcPr>
          <w:p w14:paraId="49D90E87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270F2D6E" w14:textId="77777777" w:rsidR="004E2653" w:rsidRPr="00E4126D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  <w:p w14:paraId="0C4EAD61" w14:textId="77777777" w:rsidR="004E2653" w:rsidRPr="00E4126D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  <w:p w14:paraId="415E229A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536248E8" w14:textId="511F0FE9" w:rsidR="004E2653" w:rsidRDefault="004E2653" w:rsidP="001830AD">
            <w:pPr>
              <w:pStyle w:val="a3"/>
            </w:pPr>
            <w:bookmarkStart w:id="108" w:name="_Ref165974673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5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08"/>
          </w:p>
        </w:tc>
      </w:tr>
    </w:tbl>
    <w:p w14:paraId="4F15830D" w14:textId="7B99CEBF" w:rsidR="004E2653" w:rsidRPr="0068282A" w:rsidRDefault="004E2653" w:rsidP="001830AD">
      <w:pPr>
        <w:pStyle w:val="a2"/>
      </w:pPr>
      <w:r>
        <w:t xml:space="preserve">При этом реакция полимеризации обобщенно описывается уравнением Аврами для конверсии полимера -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</m:oMath>
      <w:r>
        <w:t xml:space="preserve">от </w:t>
      </w:r>
      <w:r w:rsidR="00D70601">
        <w:t>количества поглощенных фотонов</w:t>
      </w:r>
      <w:r>
        <w:t xml:space="preserve"> - </w:t>
      </w:r>
      <m:oMath>
        <m:r>
          <w:rPr>
            <w:rFonts w:ascii="Cambria Math" w:hAnsi="Cambria Math"/>
          </w:rPr>
          <m:t>H</m:t>
        </m:r>
      </m:oMath>
      <w:r>
        <w:t xml:space="preserve"> для одномерного случая </w:t>
      </w:r>
      <w:r>
        <w:fldChar w:fldCharType="begin"/>
      </w:r>
      <w:r>
        <w:instrText xml:space="preserve"> REF _Ref165932991 \h </w:instrText>
      </w:r>
      <w:r>
        <w:fldChar w:fldCharType="separate"/>
      </w:r>
      <w:r w:rsidR="002F4324">
        <w:t>(</w:t>
      </w:r>
      <w:r w:rsidR="002F4324">
        <w:rPr>
          <w:noProof/>
        </w:rPr>
        <w:t>6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009239BF" w14:textId="77777777" w:rsidTr="0035661D">
        <w:tc>
          <w:tcPr>
            <w:tcW w:w="474" w:type="pct"/>
          </w:tcPr>
          <w:p w14:paraId="07515D92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77F6754" w14:textId="77777777" w:rsidR="004E2653" w:rsidRPr="00BE3A74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[1-</m:t>
                </m:r>
                <m:r>
                  <w:rPr>
                    <w:rFonts w:ascii="Cambria Math" w:hAnsi="Cambria Math"/>
                  </w:rPr>
                  <m:t>exp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γ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)]</m:t>
                </m:r>
              </m:oMath>
            </m:oMathPara>
          </w:p>
          <w:p w14:paraId="4DABF1AF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)ⅆ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</m:e>
                </m:nary>
              </m:oMath>
            </m:oMathPara>
          </w:p>
        </w:tc>
        <w:tc>
          <w:tcPr>
            <w:tcW w:w="552" w:type="pct"/>
            <w:vAlign w:val="center"/>
          </w:tcPr>
          <w:p w14:paraId="58639D31" w14:textId="569D8546" w:rsidR="004E2653" w:rsidRDefault="004E2653" w:rsidP="001830AD">
            <w:pPr>
              <w:pStyle w:val="a3"/>
            </w:pPr>
            <w:bookmarkStart w:id="109" w:name="_Ref165932810"/>
            <w:bookmarkStart w:id="110" w:name="_Ref165932991"/>
            <w:r>
              <w:lastRenderedPageBreak/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6</w:t>
            </w:r>
            <w:r w:rsidR="004719C4">
              <w:rPr>
                <w:noProof/>
              </w:rPr>
              <w:fldChar w:fldCharType="end"/>
            </w:r>
            <w:bookmarkStart w:id="111" w:name="_Ref165932985"/>
            <w:bookmarkEnd w:id="109"/>
            <w:r>
              <w:t>)</w:t>
            </w:r>
            <w:bookmarkEnd w:id="110"/>
            <w:bookmarkEnd w:id="111"/>
          </w:p>
        </w:tc>
      </w:tr>
    </w:tbl>
    <w:p w14:paraId="04BDF8CE" w14:textId="781EA3D8" w:rsidR="004E2653" w:rsidRDefault="004E2653" w:rsidP="001830AD">
      <w:pPr>
        <w:pStyle w:val="a2"/>
      </w:pPr>
      <w:r>
        <w:t xml:space="preserve">При этом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</w:t>
      </w:r>
      <w:r w:rsidRPr="00CE5B64">
        <w:t xml:space="preserve"> </w:t>
      </w:r>
      <w:r>
        <w:t xml:space="preserve">точка перегиба функции конверсии от </w:t>
      </w:r>
      <m:oMath>
        <m:r>
          <w:rPr>
            <w:rFonts w:ascii="Cambria Math" w:hAnsi="Cambria Math"/>
          </w:rPr>
          <m:t>H</m:t>
        </m:r>
      </m:oMath>
      <w:r>
        <w:t xml:space="preserve"> (см. </w:t>
      </w:r>
      <w:r>
        <w:fldChar w:fldCharType="begin"/>
      </w:r>
      <w:r>
        <w:instrText xml:space="preserve"> REF _Ref165933580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5</w:t>
      </w:r>
      <w:r>
        <w:fldChar w:fldCharType="end"/>
      </w:r>
      <w:r>
        <w:t>):</w:t>
      </w:r>
    </w:p>
    <w:bookmarkStart w:id="112" w:name="_MON_1776644984"/>
    <w:bookmarkEnd w:id="112"/>
    <w:p w14:paraId="06FEB4F5" w14:textId="39B5F54F" w:rsidR="004E2653" w:rsidRDefault="006A74F0" w:rsidP="001830AD">
      <w:pPr>
        <w:pStyle w:val="a2"/>
      </w:pPr>
      <w:r w:rsidRPr="00B43905">
        <w:object w:dxaOrig="5245" w:dyaOrig="3440" w14:anchorId="628A034D">
          <v:shape id="_x0000_i1101" type="#_x0000_t75" style="width:307.9pt;height:202.45pt" o:ole="">
            <v:imagedata r:id="rId51" o:title=""/>
          </v:shape>
          <o:OLEObject Type="Embed" ProgID="Word.Picture.8" ShapeID="_x0000_i1101" DrawAspect="Content" ObjectID="_1778422521" r:id="rId52"/>
        </w:object>
      </w:r>
    </w:p>
    <w:p w14:paraId="7470C9DD" w14:textId="7A412758" w:rsidR="004E2653" w:rsidRDefault="004E2653" w:rsidP="001771C7">
      <w:pPr>
        <w:pStyle w:val="af2"/>
      </w:pPr>
      <w:bookmarkStart w:id="113" w:name="_Ref165933580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5</w:t>
      </w:r>
      <w:r w:rsidR="004719C4">
        <w:rPr>
          <w:noProof/>
        </w:rPr>
        <w:fldChar w:fldCharType="end"/>
      </w:r>
      <w:bookmarkEnd w:id="113"/>
      <w:r w:rsidR="0078466C">
        <w:t xml:space="preserve"> -</w:t>
      </w:r>
      <w:r>
        <w:t xml:space="preserve"> Зависимость конверсии от </w:t>
      </w:r>
      <w:r w:rsidRPr="0055799F">
        <w:rPr>
          <w:lang w:val="en-US"/>
        </w:rPr>
        <w:t>H</w:t>
      </w:r>
      <w:r w:rsidRPr="00B43905">
        <w:t xml:space="preserve"> </w:t>
      </w:r>
      <w:r>
        <w:t>для некоторых мономеров</w:t>
      </w:r>
      <w:r w:rsidR="0078466C">
        <w:t>.</w:t>
      </w:r>
    </w:p>
    <w:p w14:paraId="6767C4B4" w14:textId="77777777" w:rsidR="003704F2" w:rsidRPr="003704F2" w:rsidRDefault="003704F2" w:rsidP="003704F2">
      <w:pPr>
        <w:rPr>
          <w:lang w:eastAsia="ru-RU"/>
        </w:rPr>
      </w:pPr>
    </w:p>
    <w:p w14:paraId="25FD2053" w14:textId="1718DA9D" w:rsidR="004E2653" w:rsidRDefault="004E2653" w:rsidP="003704F2">
      <w:pPr>
        <w:pStyle w:val="a3"/>
      </w:pPr>
      <w:r>
        <w:t>Оригинальное моделирование при проводилось при пространственном распределении интенсивности света</w:t>
      </w:r>
      <w:r w:rsidR="0078466C">
        <w:t xml:space="preserve"> </w:t>
      </w:r>
      <w:r w:rsidR="0078466C">
        <w:fldChar w:fldCharType="begin"/>
      </w:r>
      <w:r w:rsidR="0078466C">
        <w:instrText xml:space="preserve"> REF _Ref167724857 \h </w:instrText>
      </w:r>
      <w:r w:rsidR="0078466C">
        <w:fldChar w:fldCharType="separate"/>
      </w:r>
      <w:r w:rsidR="002F4324">
        <w:t>(</w:t>
      </w:r>
      <w:r w:rsidR="002F4324">
        <w:rPr>
          <w:noProof/>
        </w:rPr>
        <w:t>7</w:t>
      </w:r>
      <w:r w:rsidR="002F4324">
        <w:t>)</w:t>
      </w:r>
      <w:r w:rsidR="0078466C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2C2D1B76" w14:textId="77777777" w:rsidTr="0035661D">
        <w:tc>
          <w:tcPr>
            <w:tcW w:w="474" w:type="pct"/>
          </w:tcPr>
          <w:p w14:paraId="7ACDD19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44ED711B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(1+∆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))</m:t>
                </m:r>
              </m:oMath>
            </m:oMathPara>
          </w:p>
        </w:tc>
        <w:tc>
          <w:tcPr>
            <w:tcW w:w="552" w:type="pct"/>
            <w:vAlign w:val="center"/>
          </w:tcPr>
          <w:p w14:paraId="6418F2F2" w14:textId="10536CB9" w:rsidR="004E2653" w:rsidRDefault="004E2653" w:rsidP="001830AD">
            <w:pPr>
              <w:pStyle w:val="a3"/>
            </w:pPr>
            <w:bookmarkStart w:id="114" w:name="_Ref16772485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7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14"/>
          </w:p>
        </w:tc>
      </w:tr>
    </w:tbl>
    <w:p w14:paraId="4CDA60B1" w14:textId="4C0966E2" w:rsidR="0078466C" w:rsidRPr="0078466C" w:rsidRDefault="0078466C" w:rsidP="001830AD">
      <w:pPr>
        <w:pStyle w:val="a2"/>
        <w:rPr>
          <w:rFonts w:asciiTheme="minorHAnsi" w:eastAsia="SimSun" w:hAnsiTheme="minorHAnsi" w:cstheme="minorBidi"/>
        </w:rPr>
      </w:pPr>
      <w:r w:rsidRPr="0078466C">
        <w:rPr>
          <w:rFonts w:asciiTheme="minorHAnsi" w:eastAsia="SimSun" w:hAnsiTheme="minorHAnsi" w:cstheme="minorBidi"/>
        </w:rPr>
        <w:t>Где:</w:t>
      </w:r>
    </w:p>
    <w:p w14:paraId="598346C5" w14:textId="1FBCDAD9" w:rsidR="004E2653" w:rsidRDefault="004E2653" w:rsidP="001830AD">
      <w:pPr>
        <w:pStyle w:val="a2"/>
      </w:pPr>
      <m:oMath>
        <m:r>
          <m:rPr>
            <m:sty m:val="bi"/>
          </m:rPr>
          <w:rPr>
            <w:rFonts w:ascii="Cambria Math" w:hAnsi="Cambria Math"/>
            <w:lang w:val="en-US"/>
          </w:rPr>
          <m:t>d</m:t>
        </m:r>
      </m:oMath>
      <w:r w:rsidRPr="00FA370F">
        <w:t xml:space="preserve"> – </w:t>
      </w:r>
      <w:r>
        <w:t>расстояние между пиками косинусоиды (длина волны) в м</w:t>
      </w:r>
      <w:r w:rsidR="0078466C">
        <w:t>,</w:t>
      </w:r>
    </w:p>
    <w:p w14:paraId="1C3EE9A8" w14:textId="1CA05FDC" w:rsidR="004E2653" w:rsidRDefault="004E2653" w:rsidP="001830AD">
      <w:pPr>
        <w:pStyle w:val="a2"/>
      </w:pPr>
      <m:oMath>
        <m:r>
          <m:rPr>
            <m:sty m:val="bi"/>
          </m:rPr>
          <w:rPr>
            <w:rFonts w:ascii="Cambria Math" w:hAnsi="Cambria Math"/>
          </w:rPr>
          <m:t>∆</m:t>
        </m:r>
        <m:r>
          <m:rPr>
            <m:sty m:val="bi"/>
          </m:rPr>
          <w:rPr>
            <w:rFonts w:ascii="Cambria Math" w:hAnsi="Cambria Math"/>
            <w:lang w:val="en-US"/>
          </w:rPr>
          <m:t>I</m:t>
        </m:r>
      </m:oMath>
      <w:r>
        <w:t xml:space="preserve"> – амплитуда косинусоиды (глубина модуляции света)</w:t>
      </w:r>
      <w:r w:rsidR="0078466C">
        <w:t>.</w:t>
      </w:r>
    </w:p>
    <w:p w14:paraId="2FB0D168" w14:textId="77777777" w:rsidR="00B56262" w:rsidRDefault="00B56262" w:rsidP="001830AD">
      <w:pPr>
        <w:pStyle w:val="a2"/>
      </w:pPr>
    </w:p>
    <w:p w14:paraId="181CB10C" w14:textId="77777777" w:rsidR="00B56262" w:rsidRDefault="00B56262" w:rsidP="001830AD">
      <w:pPr>
        <w:pStyle w:val="a2"/>
      </w:pPr>
    </w:p>
    <w:p w14:paraId="46533350" w14:textId="77777777" w:rsidR="00B56262" w:rsidRDefault="00B56262" w:rsidP="001830AD">
      <w:pPr>
        <w:pStyle w:val="a2"/>
      </w:pPr>
    </w:p>
    <w:p w14:paraId="560140EC" w14:textId="77777777" w:rsidR="00B56262" w:rsidRDefault="00B56262" w:rsidP="001830AD">
      <w:pPr>
        <w:pStyle w:val="a2"/>
      </w:pPr>
    </w:p>
    <w:p w14:paraId="0F7A382D" w14:textId="28F339AA" w:rsidR="00F65861" w:rsidRDefault="00F65861" w:rsidP="00F65861">
      <w:pPr>
        <w:pStyle w:val="a2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4</w:t>
      </w:r>
      <w:r>
        <w:fldChar w:fldCharType="end"/>
      </w:r>
      <w:r>
        <w:t xml:space="preserve"> - Типичные значения параметров </w:t>
      </w:r>
      <w:sdt>
        <w:sdtPr>
          <w:alias w:val="To edit, see citavi.com/edit"/>
          <w:tag w:val="CitaviPlaceholder#236766e4-004a-45b1-a0f0-92e59ba6675b"/>
          <w:id w:val="-488641505"/>
          <w:placeholder>
            <w:docPart w:val="D5EA0073652C47B49C339E431D316EB0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MjFjMzBhLTUxMzQtNGUzYy1hYzM4LWEzODA3ODkwZDNlZiIsIlJhbmdlTGVuZ3RoIjo0LCJSZWZlcmVuY2VJZCI6Ijk4YzNlMTU5LTRjMmUtNDgyYi1hOGZlLTM5Yjc2NDY4ZTg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A3L3MxMDk2NS0wMTUtMDcwMi14IiwiVXJpU3RyaW5nIjoiaHR0cHM6Ly9kb2kub3JnLzEwLjEwMDcvczEwOTY1LTAxNS0wNzAy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IzNjc2NmU0LTAwNGEtNDViMS1hMGYwLTkyZTU5YmE2Njc1YiIsIlRleHQiOiJbMTJdIiwiV0FJVmVyc2lvbiI6IjYuMTUuMi4wIn0=}</w:instrText>
          </w:r>
          <w:r>
            <w:fldChar w:fldCharType="separate"/>
          </w:r>
          <w:r>
            <w:t>[12]</w:t>
          </w:r>
          <w:r>
            <w:fldChar w:fldCharType="end"/>
          </w:r>
        </w:sdtContent>
      </w:sdt>
      <w:r>
        <w:t>: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0"/>
        <w:gridCol w:w="4696"/>
      </w:tblGrid>
      <w:tr w:rsidR="004E2653" w14:paraId="581C02B7" w14:textId="77777777" w:rsidTr="00F65861">
        <w:tc>
          <w:tcPr>
            <w:tcW w:w="4660" w:type="dxa"/>
          </w:tcPr>
          <w:p w14:paraId="0F138C50" w14:textId="77777777" w:rsidR="004E2653" w:rsidRPr="0055799F" w:rsidRDefault="004E2653" w:rsidP="001830AD">
            <w:pPr>
              <w:pStyle w:val="a2"/>
              <w:rPr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L=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0.5*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м</m:t>
                </m:r>
              </m:oMath>
            </m:oMathPara>
          </w:p>
        </w:tc>
        <w:tc>
          <w:tcPr>
            <w:tcW w:w="4696" w:type="dxa"/>
          </w:tcPr>
          <w:p w14:paraId="7BFA9B12" w14:textId="77777777" w:rsidR="004E2653" w:rsidRPr="005869C0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=0.2</m:t>
                </m:r>
              </m:oMath>
            </m:oMathPara>
          </w:p>
        </w:tc>
      </w:tr>
      <w:tr w:rsidR="004E2653" w14:paraId="728FC6F2" w14:textId="77777777" w:rsidTr="00F65861">
        <w:tc>
          <w:tcPr>
            <w:tcW w:w="4660" w:type="dxa"/>
          </w:tcPr>
          <w:p w14:paraId="45A10604" w14:textId="77777777" w:rsidR="004E2653" w:rsidRPr="0055799F" w:rsidRDefault="004E2653" w:rsidP="001830AD">
            <w:pPr>
              <w:pStyle w:val="a2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  <w:tc>
          <w:tcPr>
            <w:tcW w:w="4696" w:type="dxa"/>
          </w:tcPr>
          <w:p w14:paraId="4D7091A2" w14:textId="77777777" w:rsidR="004E2653" w:rsidRPr="00E4126D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=0.799999</m:t>
                </m:r>
              </m:oMath>
            </m:oMathPara>
          </w:p>
        </w:tc>
      </w:tr>
      <w:tr w:rsidR="004E2653" w14:paraId="17BD55D0" w14:textId="77777777" w:rsidTr="00F65861">
        <w:tc>
          <w:tcPr>
            <w:tcW w:w="4660" w:type="dxa"/>
          </w:tcPr>
          <w:p w14:paraId="10D01C9D" w14:textId="77777777" w:rsidR="004E2653" w:rsidRPr="0055799F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=0.1</m:t>
                </m:r>
              </m:oMath>
            </m:oMathPara>
          </w:p>
        </w:tc>
        <w:tc>
          <w:tcPr>
            <w:tcW w:w="4696" w:type="dxa"/>
          </w:tcPr>
          <w:p w14:paraId="1AE67FB0" w14:textId="77777777" w:rsidR="004E2653" w:rsidRPr="00E4126D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oMath>
            </m:oMathPara>
          </w:p>
        </w:tc>
      </w:tr>
      <w:tr w:rsidR="004E2653" w14:paraId="56A760A1" w14:textId="77777777" w:rsidTr="00F65861">
        <w:tc>
          <w:tcPr>
            <w:tcW w:w="4660" w:type="dxa"/>
          </w:tcPr>
          <w:p w14:paraId="5591BBFE" w14:textId="77777777" w:rsidR="004E2653" w:rsidRPr="005869C0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52E5D84A" w14:textId="77777777" w:rsidR="004E2653" w:rsidRPr="00E4126D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=800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4E2653" w14:paraId="698BF963" w14:textId="77777777" w:rsidTr="00F65861">
        <w:tc>
          <w:tcPr>
            <w:tcW w:w="4660" w:type="dxa"/>
          </w:tcPr>
          <w:p w14:paraId="6E32E0D8" w14:textId="77777777" w:rsidR="004E2653" w:rsidRPr="00D14EAD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=10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30E8AEF0" w14:textId="77777777" w:rsidR="004E2653" w:rsidRPr="00E4126D" w:rsidRDefault="007B5F81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=1200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4E2653" w14:paraId="11EAD1D6" w14:textId="77777777" w:rsidTr="00F65861">
        <w:tc>
          <w:tcPr>
            <w:tcW w:w="4660" w:type="dxa"/>
          </w:tcPr>
          <w:p w14:paraId="39EB40C1" w14:textId="77777777" w:rsidR="004E2653" w:rsidRPr="00FB18D5" w:rsidRDefault="004E2653" w:rsidP="001830AD">
            <w:pPr>
              <w:pStyle w:val="a2"/>
              <w:rPr>
                <w:rFonts w:ascii="Calibri" w:eastAsia="SimSun" w:hAnsi="Calibri"/>
                <w:i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=3.9*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м</m:t>
                </m:r>
              </m:oMath>
            </m:oMathPara>
          </w:p>
        </w:tc>
        <w:tc>
          <w:tcPr>
            <w:tcW w:w="4696" w:type="dxa"/>
          </w:tcPr>
          <w:p w14:paraId="111FF446" w14:textId="77777777" w:rsidR="004E2653" w:rsidRPr="005869C0" w:rsidRDefault="004E2653" w:rsidP="001830AD">
            <w:pPr>
              <w:pStyle w:val="a2"/>
            </w:pPr>
          </w:p>
        </w:tc>
      </w:tr>
      <w:tr w:rsidR="004E2653" w14:paraId="7A17CBD1" w14:textId="77777777" w:rsidTr="00F65861">
        <w:tc>
          <w:tcPr>
            <w:tcW w:w="4660" w:type="dxa"/>
          </w:tcPr>
          <w:p w14:paraId="7880BF41" w14:textId="77777777" w:rsidR="004E2653" w:rsidRPr="005869C0" w:rsidRDefault="004E2653" w:rsidP="001830AD">
            <w:pPr>
              <w:pStyle w:val="a2"/>
              <w:rPr>
                <w:rFonts w:ascii="Calibri" w:eastAsia="SimSun" w:hAnsi="Calibri"/>
                <w:iCs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=0.99</m:t>
                </m:r>
              </m:oMath>
            </m:oMathPara>
          </w:p>
        </w:tc>
        <w:tc>
          <w:tcPr>
            <w:tcW w:w="4696" w:type="dxa"/>
          </w:tcPr>
          <w:p w14:paraId="7E360982" w14:textId="77777777" w:rsidR="004E2653" w:rsidRPr="005869C0" w:rsidRDefault="004E2653" w:rsidP="001830AD">
            <w:pPr>
              <w:pStyle w:val="a2"/>
            </w:pPr>
          </w:p>
        </w:tc>
      </w:tr>
      <w:tr w:rsidR="004E2653" w14:paraId="6D3CD667" w14:textId="77777777" w:rsidTr="00F65861">
        <w:tc>
          <w:tcPr>
            <w:tcW w:w="4660" w:type="dxa"/>
          </w:tcPr>
          <w:p w14:paraId="7DF2FA0C" w14:textId="77777777" w:rsidR="004E2653" w:rsidRPr="00744703" w:rsidRDefault="007B5F81" w:rsidP="001830AD">
            <w:pPr>
              <w:pStyle w:val="a2"/>
              <w:rPr>
                <w:rFonts w:ascii="Calibri" w:eastAsia="SimSun" w:hAnsi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imSun" w:hAnsi="Cambria Math"/>
                  </w:rPr>
                  <m:t xml:space="preserve">=80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Вт/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696" w:type="dxa"/>
          </w:tcPr>
          <w:p w14:paraId="6D6F9891" w14:textId="77777777" w:rsidR="004E2653" w:rsidRPr="005869C0" w:rsidRDefault="004E2653" w:rsidP="001830AD">
            <w:pPr>
              <w:pStyle w:val="a2"/>
            </w:pPr>
          </w:p>
        </w:tc>
      </w:tr>
    </w:tbl>
    <w:p w14:paraId="58F1E9AE" w14:textId="77777777" w:rsidR="00B56262" w:rsidRDefault="00B56262" w:rsidP="00B56262">
      <w:pPr>
        <w:pStyle w:val="a3"/>
      </w:pPr>
      <w:bookmarkStart w:id="115" w:name="_Toc167708174"/>
    </w:p>
    <w:p w14:paraId="0AE96B3E" w14:textId="0924843E" w:rsidR="004E2653" w:rsidRDefault="004E2653" w:rsidP="001830AD">
      <w:pPr>
        <w:pStyle w:val="20"/>
      </w:pPr>
      <w:bookmarkStart w:id="116" w:name="_Toc167809593"/>
      <w:r>
        <w:t>Диффузионные процессы</w:t>
      </w:r>
      <w:bookmarkEnd w:id="115"/>
      <w:bookmarkEnd w:id="116"/>
    </w:p>
    <w:p w14:paraId="4C7205B8" w14:textId="0787704C" w:rsidR="00322FE0" w:rsidRPr="00322FE0" w:rsidRDefault="00322FE0" w:rsidP="001830AD">
      <w:pPr>
        <w:pStyle w:val="a3"/>
      </w:pPr>
      <w:r>
        <w:t xml:space="preserve">Как показано выше, очень важно правильно оценивать величины констант взаимодиффузии компонент в смеси, а значит и </w:t>
      </w:r>
      <w:r w:rsidR="002E537C">
        <w:t>значения</w:t>
      </w:r>
      <w:r>
        <w:t xml:space="preserve"> </w:t>
      </w:r>
      <w:r w:rsidR="002E537C">
        <w:t>коэффициентов</w:t>
      </w:r>
      <w:r>
        <w:t xml:space="preserve"> самодиф</w:t>
      </w:r>
      <w:r w:rsidR="002E537C">
        <w:t>ф</w:t>
      </w:r>
      <w:r>
        <w:t>узии</w:t>
      </w:r>
      <w:r w:rsidR="002E537C">
        <w:t xml:space="preserve"> отдельных компонент. К тому же полимеризация – экзотермический процесс, а при наступлении гель-эффекта локально температура может расти крайне быстро, что может существенно влиять на диффузию компонентов. Поэтому необходимо также оценить зависимость коэффициентов диффузии от температуры.</w:t>
      </w:r>
    </w:p>
    <w:p w14:paraId="6E6FACC6" w14:textId="77777777" w:rsidR="004E2653" w:rsidRDefault="004E2653" w:rsidP="001830AD">
      <w:pPr>
        <w:pStyle w:val="31"/>
      </w:pPr>
      <w:bookmarkStart w:id="117" w:name="_Toc167708175"/>
      <w:bookmarkStart w:id="118" w:name="_Toc167809594"/>
      <w:r>
        <w:t>Диффузия</w:t>
      </w:r>
      <w:bookmarkEnd w:id="117"/>
      <w:bookmarkEnd w:id="118"/>
    </w:p>
    <w:p w14:paraId="4D44292E" w14:textId="705303B1" w:rsidR="004E2653" w:rsidRDefault="004E2653" w:rsidP="001830AD">
      <w:pPr>
        <w:pStyle w:val="a3"/>
      </w:pPr>
      <w:r>
        <w:t xml:space="preserve">Диффузия – в физике, </w:t>
      </w:r>
      <w:r w:rsidRPr="0082246B">
        <w:t xml:space="preserve">процесс установления наиболее вероятного пространственного распределения частиц при их хаотическом движении в газах, жидкостях и твёрдых телах. </w:t>
      </w:r>
      <w:r>
        <w:t xml:space="preserve">Так если в составе молекул одного вещества имеется примесь молекул другого типа, которая распределена неоднородно и в системе нет направленного объемного движения, то из-за хаотического движения молекул примесь начнет стремиться к равномерному </w:t>
      </w:r>
      <w:r>
        <w:lastRenderedPageBreak/>
        <w:t xml:space="preserve">распределению в пространстве. Возникнет </w:t>
      </w:r>
      <w:r w:rsidRPr="00F30F6F">
        <w:t>процесс</w:t>
      </w:r>
      <w:r>
        <w:t xml:space="preserve"> переноса</w:t>
      </w:r>
      <w:r w:rsidRPr="00F30F6F">
        <w:t xml:space="preserve"> </w:t>
      </w:r>
      <w:r>
        <w:t>частиц</w:t>
      </w:r>
      <w:r w:rsidRPr="00F30F6F">
        <w:t xml:space="preserve"> вещества из области с высокой концентрацией в область с низкой концентрацией</w:t>
      </w:r>
      <w:r>
        <w:t xml:space="preserve">. Плотность потока вещества в результате диффузии в 1-мерном случае определяется 1 законом Фика </w:t>
      </w:r>
      <w:sdt>
        <w:sdtPr>
          <w:alias w:val="To edit, see citavi.com/edit"/>
          <w:tag w:val="CitaviPlaceholder#702650db-9594-4d0f-a2c6-18e1ffcd07b5"/>
          <w:id w:val="-440524236"/>
          <w:placeholder>
            <w:docPart w:val="44D9CD161FB3490589E3DA459B447B9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DI3ZDRlLWFjNzItNDY2NS04ODAwLTJhNDA4ZmJmZjJlMCIsIlJhbmdlTGVuZ3RoIjo0LCJSZWZlcmVuY2VJZCI6IjhiYjBlNDg4LTQ1NjctNDA0Ny1hNjE0LTRmYzZhNTkyYm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C7QpS4g0JLQvtGA0L7QsdGM0LXQsiIsIlByb3RlY3RlZCI6ZmFsc2UsIlNleCI6MCwiQ3JlYXRlZEJ5IjoiX0hPTUUiLCJDcmVhdGVkT24iOiIyMDIzLTEyLTI2VDE4OjU0OjU5IiwiTW9kaWZpZWRCeSI6Il9IT01FIiwiSWQiOiJlMWE0NmFhMC05MjQ0LTQ0ZTAtYTYwZi0xZjc3Mjg2OGIzMzEiLCJNb2RpZmllZE9uIjoiMjAyMy0xMi0yNlQxODo1NDo1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}</w:instrText>
          </w:r>
          <w:r>
            <w:fldChar w:fldCharType="separate"/>
          </w:r>
          <w:r>
            <w:t>[13]</w:t>
          </w:r>
          <w:r>
            <w:fldChar w:fldCharType="end"/>
          </w:r>
        </w:sdtContent>
      </w:sdt>
      <w:r>
        <w:t xml:space="preserve"> </w:t>
      </w:r>
      <w:r>
        <w:fldChar w:fldCharType="begin"/>
      </w:r>
      <w:r>
        <w:instrText xml:space="preserve"> REF _Ref165983679 \h </w:instrText>
      </w:r>
      <w:r>
        <w:fldChar w:fldCharType="separate"/>
      </w:r>
      <w:r w:rsidR="002F4324">
        <w:t>(</w:t>
      </w:r>
      <w:r w:rsidR="002F4324">
        <w:rPr>
          <w:noProof/>
        </w:rPr>
        <w:t>8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4676D7E6" w14:textId="77777777" w:rsidTr="0035661D">
        <w:tc>
          <w:tcPr>
            <w:tcW w:w="467" w:type="pct"/>
          </w:tcPr>
          <w:p w14:paraId="4AECB04A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7533D3E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j=-D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567" w:type="pct"/>
            <w:vAlign w:val="center"/>
          </w:tcPr>
          <w:p w14:paraId="605560FE" w14:textId="600197E5" w:rsidR="004E2653" w:rsidRDefault="004E2653" w:rsidP="001830AD">
            <w:pPr>
              <w:pStyle w:val="a3"/>
            </w:pPr>
            <w:bookmarkStart w:id="119" w:name="_Ref16598367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8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19"/>
          </w:p>
        </w:tc>
      </w:tr>
    </w:tbl>
    <w:p w14:paraId="42805AF0" w14:textId="49E6F289" w:rsidR="00997DF8" w:rsidRPr="00997DF8" w:rsidRDefault="00997DF8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8457469" w14:textId="3BF3410B" w:rsidR="004E2653" w:rsidRPr="007630C2" w:rsidRDefault="007B5F81" w:rsidP="001830AD">
      <w:pPr>
        <w:pStyle w:val="a2"/>
        <w:rPr>
          <w:i/>
        </w:rPr>
      </w:pP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dC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dx</m:t>
            </m:r>
          </m:den>
        </m:f>
      </m:oMath>
      <w:r w:rsidR="004E2653" w:rsidRPr="008527E1">
        <w:t xml:space="preserve"> – </w:t>
      </w:r>
      <w:r w:rsidR="004E2653">
        <w:t>производная концентрации по направлению в</w:t>
      </w:r>
      <w:r w:rsidR="004E2653" w:rsidRPr="00DF3219">
        <w:rPr>
          <w:i/>
        </w:rPr>
        <w:t xml:space="preserve"> </w:t>
      </w:r>
      <m:oMath>
        <m:r>
          <w:rPr>
            <w:rFonts w:ascii="Cambria Math" w:hAnsi="Cambria Math"/>
          </w:rPr>
          <m:t>моль/(м*л)</m:t>
        </m:r>
      </m:oMath>
      <w:r w:rsidR="004E2653">
        <w:t xml:space="preserve">, в общем случае — это градиент </w:t>
      </w:r>
      <m:oMath>
        <m:r>
          <w:rPr>
            <w:rFonts w:ascii="Cambria Math" w:hAnsi="Cambria Math"/>
            <w:lang w:val="en-US"/>
          </w:rPr>
          <m:t>∇C</m:t>
        </m:r>
      </m:oMath>
      <w:r w:rsidR="004E2653">
        <w:t xml:space="preserve"> скалярного поля концентрации вещества в пространстве</w:t>
      </w:r>
      <w:r w:rsidR="004E2653" w:rsidRPr="00D83E38">
        <w:t xml:space="preserve">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</m:t>
        </m:r>
      </m:oMath>
      <w:r w:rsidR="00997DF8">
        <w:t>,</w:t>
      </w:r>
    </w:p>
    <w:p w14:paraId="7B8FC286" w14:textId="77777777" w:rsidR="004E2653" w:rsidRDefault="004E2653" w:rsidP="001830AD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>
        <w:t xml:space="preserve"> - коэффициент диффузии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>
        <w:t xml:space="preserve">, со знаком минус, так как поток вещества всегда направлен из области с большей концентрацией в область с меньшей. </w:t>
      </w:r>
    </w:p>
    <w:p w14:paraId="55267B79" w14:textId="089AE0E6" w:rsidR="004E2653" w:rsidRDefault="004E2653" w:rsidP="00997DF8">
      <w:pPr>
        <w:pStyle w:val="a3"/>
      </w:pPr>
      <w:r>
        <w:t xml:space="preserve">Таким образом зная распределение вещества в пространстве в начальный момент времени и коэффициент </w:t>
      </w:r>
      <m:oMath>
        <m:r>
          <w:rPr>
            <w:rFonts w:ascii="Cambria Math" w:hAnsi="Cambria Math"/>
            <w:lang w:val="en-US"/>
          </w:rPr>
          <m:t>D</m:t>
        </m:r>
      </m:oMath>
      <w:r>
        <w:t>, можно вычислить распределение вещества в любой другой момент времени с помощью закона сохранения массы (уравнения непрерывности) для несжимаемой</w:t>
      </w:r>
      <w:r w:rsidRPr="00405E44">
        <w:t xml:space="preserve"> </w:t>
      </w:r>
      <w:r>
        <w:t>жидкости</w:t>
      </w:r>
      <w:r w:rsidR="00997DF8">
        <w:t xml:space="preserve"> </w:t>
      </w:r>
      <w:r w:rsidR="00997DF8">
        <w:fldChar w:fldCharType="begin"/>
      </w:r>
      <w:r w:rsidR="00997DF8">
        <w:instrText xml:space="preserve"> REF _Ref165983587 \h </w:instrText>
      </w:r>
      <w:r w:rsidR="00997DF8">
        <w:fldChar w:fldCharType="separate"/>
      </w:r>
      <w:r w:rsidR="002F4324">
        <w:t>(</w:t>
      </w:r>
      <w:r w:rsidR="002F4324">
        <w:rPr>
          <w:noProof/>
        </w:rPr>
        <w:t>9</w:t>
      </w:r>
      <w:r w:rsidR="002F4324">
        <w:t>)</w:t>
      </w:r>
      <w:r w:rsidR="00997DF8">
        <w:fldChar w:fldCharType="end"/>
      </w:r>
      <w:r>
        <w:t>:</w:t>
      </w:r>
      <w:r w:rsidRPr="00405E44">
        <w:t xml:space="preserve"> 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"/>
        <w:gridCol w:w="7444"/>
        <w:gridCol w:w="1252"/>
      </w:tblGrid>
      <w:tr w:rsidR="004E2653" w14:paraId="70D1FEA2" w14:textId="77777777" w:rsidTr="0035661D">
        <w:tc>
          <w:tcPr>
            <w:tcW w:w="429" w:type="pct"/>
          </w:tcPr>
          <w:p w14:paraId="405BC745" w14:textId="77777777" w:rsidR="004E2653" w:rsidRDefault="004E2653" w:rsidP="001830AD">
            <w:pPr>
              <w:pStyle w:val="a3"/>
            </w:pPr>
          </w:p>
        </w:tc>
        <w:tc>
          <w:tcPr>
            <w:tcW w:w="3947" w:type="pct"/>
          </w:tcPr>
          <w:p w14:paraId="1BF874A4" w14:textId="77777777" w:rsidR="004E2653" w:rsidRPr="00102821" w:rsidRDefault="007B5F81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624" w:type="pct"/>
            <w:vAlign w:val="center"/>
          </w:tcPr>
          <w:p w14:paraId="259F7180" w14:textId="6416CBBF" w:rsidR="004E2653" w:rsidRDefault="004E2653" w:rsidP="001830AD">
            <w:pPr>
              <w:pStyle w:val="a3"/>
            </w:pPr>
            <w:bookmarkStart w:id="120" w:name="_Ref16598358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9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0"/>
          </w:p>
        </w:tc>
      </w:tr>
    </w:tbl>
    <w:p w14:paraId="43228377" w14:textId="6FAB3744" w:rsidR="004E2653" w:rsidRDefault="004E2653" w:rsidP="001830AD">
      <w:pPr>
        <w:pStyle w:val="a2"/>
      </w:pPr>
      <w:bookmarkStart w:id="121" w:name="_Toc154578075"/>
      <w:r>
        <w:t>Получаем 2 закон Фика</w:t>
      </w:r>
      <w:r w:rsidRPr="002E01F3">
        <w:t xml:space="preserve"> </w:t>
      </w:r>
      <w:r>
        <w:t xml:space="preserve">для 3 мерного случая </w:t>
      </w:r>
      <w:r>
        <w:fldChar w:fldCharType="begin"/>
      </w:r>
      <w:r>
        <w:instrText xml:space="preserve"> REF _Ref165983726 \h </w:instrText>
      </w:r>
      <w:r>
        <w:fldChar w:fldCharType="separate"/>
      </w:r>
      <w:r w:rsidR="002F4324">
        <w:t>(</w:t>
      </w:r>
      <w:r w:rsidR="002F4324">
        <w:rPr>
          <w:noProof/>
        </w:rPr>
        <w:t>10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6"/>
        <w:gridCol w:w="7202"/>
        <w:gridCol w:w="1418"/>
      </w:tblGrid>
      <w:tr w:rsidR="004E2653" w14:paraId="01EABA2E" w14:textId="77777777" w:rsidTr="006A74F0">
        <w:tc>
          <w:tcPr>
            <w:tcW w:w="393" w:type="pct"/>
          </w:tcPr>
          <w:p w14:paraId="1E1A3464" w14:textId="77777777" w:rsidR="004E2653" w:rsidRDefault="004E2653" w:rsidP="001830AD">
            <w:pPr>
              <w:pStyle w:val="a3"/>
            </w:pPr>
          </w:p>
        </w:tc>
        <w:tc>
          <w:tcPr>
            <w:tcW w:w="3849" w:type="pct"/>
          </w:tcPr>
          <w:p w14:paraId="6E5890BB" w14:textId="77777777" w:rsidR="004E2653" w:rsidRDefault="007B5F81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  <w:lang w:val="en-US"/>
                      </w:rPr>
                      <m:t>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</m:t>
                    </m:r>
                  </m:e>
                </m:d>
              </m:oMath>
            </m:oMathPara>
          </w:p>
        </w:tc>
        <w:tc>
          <w:tcPr>
            <w:tcW w:w="758" w:type="pct"/>
            <w:vAlign w:val="center"/>
          </w:tcPr>
          <w:p w14:paraId="56B53CCF" w14:textId="2FAF8709" w:rsidR="004E2653" w:rsidRDefault="004E2653" w:rsidP="006A74F0">
            <w:pPr>
              <w:pStyle w:val="a3"/>
              <w:ind w:left="737" w:right="-950" w:firstLine="28"/>
            </w:pPr>
            <w:bookmarkStart w:id="122" w:name="_Ref165983726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10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2"/>
          </w:p>
        </w:tc>
      </w:tr>
    </w:tbl>
    <w:bookmarkEnd w:id="121"/>
    <w:p w14:paraId="24F5162F" w14:textId="46C7B696" w:rsidR="004E2653" w:rsidRDefault="004E2653" w:rsidP="001830AD">
      <w:pPr>
        <w:pStyle w:val="a3"/>
      </w:pPr>
      <w:r>
        <w:t xml:space="preserve">Для описания диффузионных процессов на микроуровне используется формула, связывающая </w:t>
      </w:r>
      <w:r w:rsidRPr="001954ED">
        <w:t xml:space="preserve">квадрат расстояния, пройденного частицей за время t </w:t>
      </w:r>
      <w:r>
        <w:t>и временем этого перемещения - у</w:t>
      </w:r>
      <w:r w:rsidRPr="001954ED">
        <w:t>равнение Эйнштейна-Смолуховского</w:t>
      </w:r>
      <w:r>
        <w:t xml:space="preserve"> </w:t>
      </w:r>
      <w:r>
        <w:fldChar w:fldCharType="begin"/>
      </w:r>
      <w:r>
        <w:instrText xml:space="preserve"> REF _Ref165983947 \h </w:instrText>
      </w:r>
      <w:r>
        <w:fldChar w:fldCharType="separate"/>
      </w:r>
      <w:r w:rsidR="002F4324">
        <w:t>(</w:t>
      </w:r>
      <w:r w:rsidR="002F4324">
        <w:rPr>
          <w:noProof/>
        </w:rPr>
        <w:t>11</w:t>
      </w:r>
      <w:r w:rsidR="002F4324">
        <w:t>)</w:t>
      </w:r>
      <w:r>
        <w:fldChar w:fldCharType="end"/>
      </w:r>
      <w:r>
        <w:t xml:space="preserve">, для 1 мерного случая. Используя ее, можно вычислить коэффициент диффузии </w:t>
      </w:r>
      <w:r>
        <w:lastRenderedPageBreak/>
        <w:t>с помощью молекулярного моделирования, однако это вычислительно долгая задача.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3256CCD" w14:textId="77777777" w:rsidTr="0035661D">
        <w:tc>
          <w:tcPr>
            <w:tcW w:w="500" w:type="pct"/>
          </w:tcPr>
          <w:p w14:paraId="6960C7A4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0D7C2C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&lt;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&gt;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</m:oMath>
            </m:oMathPara>
          </w:p>
        </w:tc>
        <w:tc>
          <w:tcPr>
            <w:tcW w:w="500" w:type="pct"/>
            <w:vAlign w:val="center"/>
          </w:tcPr>
          <w:p w14:paraId="305760B2" w14:textId="4687ECC9" w:rsidR="004E2653" w:rsidRDefault="004E2653" w:rsidP="001830AD">
            <w:pPr>
              <w:pStyle w:val="a3"/>
            </w:pPr>
            <w:bookmarkStart w:id="123" w:name="_Ref166447897"/>
            <w:bookmarkStart w:id="124" w:name="_Ref16598394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11</w:t>
            </w:r>
            <w:r w:rsidR="004719C4">
              <w:rPr>
                <w:noProof/>
              </w:rPr>
              <w:fldChar w:fldCharType="end"/>
            </w:r>
            <w:bookmarkEnd w:id="123"/>
            <w:r>
              <w:t>)</w:t>
            </w:r>
            <w:bookmarkEnd w:id="124"/>
          </w:p>
        </w:tc>
      </w:tr>
    </w:tbl>
    <w:p w14:paraId="6DCBA9AB" w14:textId="77777777" w:rsidR="004E2653" w:rsidRDefault="004E2653" w:rsidP="004B00CB">
      <w:pPr>
        <w:pStyle w:val="1"/>
      </w:pPr>
      <w:r>
        <w:t>Взаимодиффузия</w:t>
      </w:r>
    </w:p>
    <w:p w14:paraId="393903FA" w14:textId="0D4647C5" w:rsidR="004E2653" w:rsidRDefault="004E2653" w:rsidP="001830AD">
      <w:pPr>
        <w:pStyle w:val="a3"/>
      </w:pPr>
      <w:r>
        <w:t>При наличии градиента концентрации (или химического потенциала) в смеси и при отсутствии внешних сил происходит перемешивание вследстви</w:t>
      </w:r>
      <w:r w:rsidRPr="002B35F8">
        <w:t>е</w:t>
      </w:r>
      <w:r w:rsidRPr="00BD7075">
        <w:rPr>
          <w:b/>
          <w:bCs/>
        </w:rPr>
        <w:t xml:space="preserve"> взаимной диффузии</w:t>
      </w:r>
      <w:r>
        <w:t xml:space="preserve"> обоих компонентов. Этот процесс всегда </w:t>
      </w:r>
      <w:r w:rsidRPr="00BD7075">
        <w:t>неравновесный</w:t>
      </w:r>
      <w:r>
        <w:t xml:space="preserve">, так как </w:t>
      </w:r>
      <w:r w:rsidRPr="00BD7075">
        <w:t xml:space="preserve">увеличивает энтропию системы </w:t>
      </w:r>
      <w:r>
        <w:t xml:space="preserve">и приводит к ее равновесию. Тогда 1 закон Фика для такого потока будет выражаться в виде </w:t>
      </w:r>
      <w:r w:rsidR="00997DF8">
        <w:fldChar w:fldCharType="begin"/>
      </w:r>
      <w:r w:rsidR="00997DF8">
        <w:instrText xml:space="preserve"> REF _Ref167724999 \h </w:instrText>
      </w:r>
      <w:r w:rsidR="00997DF8">
        <w:fldChar w:fldCharType="separate"/>
      </w:r>
      <w:r w:rsidR="002F4324">
        <w:t>(</w:t>
      </w:r>
      <w:r w:rsidR="002F4324">
        <w:rPr>
          <w:noProof/>
        </w:rPr>
        <w:t>12</w:t>
      </w:r>
      <w:r w:rsidR="002F4324">
        <w:t>)</w:t>
      </w:r>
      <w:r w:rsidR="00997DF8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0E33805" w14:textId="77777777" w:rsidTr="0035661D">
        <w:tc>
          <w:tcPr>
            <w:tcW w:w="474" w:type="pct"/>
          </w:tcPr>
          <w:p w14:paraId="5B5A553A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3846FE2" w14:textId="77777777" w:rsidR="004E2653" w:rsidRDefault="007B5F81" w:rsidP="001830AD">
            <w:pPr>
              <w:pStyle w:val="a3"/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52" w:type="pct"/>
            <w:vAlign w:val="center"/>
          </w:tcPr>
          <w:p w14:paraId="7AC4F475" w14:textId="7AB31910" w:rsidR="004E2653" w:rsidRDefault="004E2653" w:rsidP="001830AD">
            <w:pPr>
              <w:pStyle w:val="a3"/>
            </w:pPr>
            <w:bookmarkStart w:id="125" w:name="_Ref16772499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12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5"/>
          </w:p>
        </w:tc>
      </w:tr>
    </w:tbl>
    <w:p w14:paraId="46052E42" w14:textId="77777777" w:rsidR="00997DF8" w:rsidRDefault="00997DF8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7E8FA0C" w14:textId="6F730264" w:rsidR="004E2653" w:rsidRDefault="007B5F81" w:rsidP="001830AD">
      <w:pPr>
        <w:pStyle w:val="a2"/>
        <w:rPr>
          <w:rFonts w:eastAsia="SimSun"/>
        </w:rPr>
      </w:pP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="004E2653" w:rsidRPr="0078421D">
        <w:rPr>
          <w:rFonts w:eastAsia="SimSun"/>
        </w:rPr>
        <w:t>,</w:t>
      </w:r>
      <m:oMath>
        <m:r>
          <w:rPr>
            <w:rFonts w:ascii="Cambria Math" w:hAnsi="Cambria Math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</m:oMath>
      <w:r w:rsidR="004E2653">
        <w:rPr>
          <w:rFonts w:eastAsia="SimSun"/>
        </w:rPr>
        <w:t xml:space="preserve"> – потоки веществ</w:t>
      </w:r>
      <w:r w:rsidR="004E2653" w:rsidRPr="0078421D">
        <w:rPr>
          <w:rFonts w:eastAsia="SimSun"/>
        </w:rPr>
        <w:t xml:space="preserve"> </w:t>
      </w:r>
      <w:r w:rsidR="004E2653">
        <w:rPr>
          <w:rFonts w:eastAsia="SimSun"/>
          <w:lang w:val="en-US"/>
        </w:rPr>
        <w:t>A</w:t>
      </w:r>
      <w:r w:rsidR="004E2653">
        <w:rPr>
          <w:rFonts w:eastAsia="SimSun"/>
        </w:rPr>
        <w:t xml:space="preserve"> и </w:t>
      </w:r>
      <w:r w:rsidR="004E2653">
        <w:rPr>
          <w:rFonts w:eastAsia="SimSun"/>
          <w:lang w:val="en-US"/>
        </w:rPr>
        <w:t>B</w:t>
      </w:r>
      <w:r w:rsidR="004E2653" w:rsidRPr="0078421D">
        <w:rPr>
          <w:rFonts w:eastAsia="SimSun"/>
        </w:rPr>
        <w:t xml:space="preserve">, </w:t>
      </w:r>
      <w:r w:rsidR="004E2653">
        <w:rPr>
          <w:rFonts w:eastAsia="SimSun"/>
        </w:rPr>
        <w:t>соответственно, относительно неподвижного наблюдателя</w:t>
      </w:r>
      <w:r w:rsidR="00997DF8">
        <w:rPr>
          <w:rFonts w:eastAsia="SimSun"/>
        </w:rPr>
        <w:t>,</w:t>
      </w:r>
    </w:p>
    <w:p w14:paraId="1FCD7D4C" w14:textId="2A2FAD17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4E2653">
        <w:t xml:space="preserve"> – </w:t>
      </w:r>
      <w:r w:rsidR="004E2653" w:rsidRPr="00250AF8">
        <w:rPr>
          <w:b/>
          <w:bCs/>
          <w:i/>
          <w:iCs/>
        </w:rPr>
        <w:t>коэффициент взаимной диффузии</w:t>
      </w:r>
      <w:r w:rsidR="004E2653">
        <w:t xml:space="preserve"> (</w:t>
      </w:r>
      <w:r w:rsidR="004E2653" w:rsidRPr="000E1A1C">
        <w:rPr>
          <w:i/>
          <w:iCs/>
        </w:rPr>
        <w:t>химической диффузии</w:t>
      </w:r>
      <w:r w:rsidR="004E2653">
        <w:t xml:space="preserve"> в англоязычной литературе) вещества </w:t>
      </w:r>
      <w:r w:rsidR="004E2653">
        <w:rPr>
          <w:lang w:val="en-US"/>
        </w:rPr>
        <w:t>A</w:t>
      </w:r>
      <w:r w:rsidR="004E2653">
        <w:t xml:space="preserve">, растворенном в </w:t>
      </w:r>
      <w:r w:rsidR="004E2653">
        <w:rPr>
          <w:lang w:val="en-US"/>
        </w:rPr>
        <w:t>B</w:t>
      </w:r>
      <w:r w:rsidR="004E2653">
        <w:t>, зависит от состава</w:t>
      </w:r>
      <w:r w:rsidR="00997DF8">
        <w:t>.</w:t>
      </w:r>
    </w:p>
    <w:p w14:paraId="294C8568" w14:textId="6C16CED3" w:rsidR="004E2653" w:rsidRDefault="004E2653" w:rsidP="00997DF8">
      <w:pPr>
        <w:pStyle w:val="a3"/>
      </w:pPr>
      <w:r>
        <w:t xml:space="preserve">Очевидно,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t xml:space="preserve"> зависит как от подвижности обоих компонентов, так и от взаимодействия между ними, поэтому коэффициент взаимной диффузии — наиболее сложная для интерпретации диффузионная характеристика. При этом подвижность каждого компонента можно охарактеризовать </w:t>
      </w:r>
      <w:r w:rsidRPr="00250AF8">
        <w:rPr>
          <w:b/>
          <w:bCs/>
          <w:i/>
          <w:iCs/>
        </w:rPr>
        <w:t>собственным коэффициентом диффузии</w:t>
      </w:r>
      <w:r>
        <w:t xml:space="preserve">. Он отражает подвижность данного компонента в явном виде, нежели коэффициент взаимной диффузии, однако зависит от взаимодействия компонентов </w:t>
      </w:r>
      <w:r>
        <w:fldChar w:fldCharType="begin"/>
      </w:r>
      <w:r>
        <w:instrText xml:space="preserve"> REF _Ref166014911 \h </w:instrText>
      </w:r>
      <w:r>
        <w:fldChar w:fldCharType="separate"/>
      </w:r>
      <w:r w:rsidR="002F4324">
        <w:t>(</w:t>
      </w:r>
      <w:r w:rsidR="002F4324">
        <w:rPr>
          <w:noProof/>
        </w:rPr>
        <w:t>13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008F3FE2" w14:textId="77777777" w:rsidTr="0035661D">
        <w:tc>
          <w:tcPr>
            <w:tcW w:w="474" w:type="pct"/>
          </w:tcPr>
          <w:p w14:paraId="77A6B47B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166BA62" w14:textId="77777777" w:rsidR="004E2653" w:rsidRPr="009A7B77" w:rsidRDefault="007B5F81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14:paraId="6D092A6C" w14:textId="77777777" w:rsidR="004E2653" w:rsidRDefault="007B5F81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AD75DC" w14:textId="0CF3DA16" w:rsidR="004E2653" w:rsidRDefault="004E2653" w:rsidP="001830AD">
            <w:pPr>
              <w:pStyle w:val="a3"/>
            </w:pPr>
            <w:bookmarkStart w:id="126" w:name="_Ref166014911"/>
            <w:r>
              <w:lastRenderedPageBreak/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13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6"/>
          </w:p>
        </w:tc>
      </w:tr>
    </w:tbl>
    <w:p w14:paraId="1292751B" w14:textId="767B7EBC" w:rsidR="004E2653" w:rsidRPr="00997DF8" w:rsidRDefault="00997DF8" w:rsidP="001830AD">
      <w:pPr>
        <w:pStyle w:val="a2"/>
        <w:rPr>
          <w:rFonts w:asciiTheme="minorHAnsi" w:eastAsia="SimSun" w:hAnsiTheme="minorHAnsi" w:cstheme="minorBidi"/>
          <w:szCs w:val="22"/>
        </w:rPr>
      </w:pPr>
      <w:r>
        <w:rPr>
          <w:rFonts w:asciiTheme="minorHAnsi" w:eastAsia="SimSun" w:hAnsiTheme="minorHAnsi" w:cstheme="minorBidi"/>
          <w:szCs w:val="22"/>
        </w:rPr>
        <w:t>Где</w:t>
      </w:r>
      <w:r w:rsidR="00B56262">
        <w:rPr>
          <w:rFonts w:asciiTheme="minorHAnsi" w:eastAsia="SimSun" w:hAnsiTheme="minorHAnsi" w:cstheme="minorBidi"/>
          <w:szCs w:val="22"/>
        </w:rPr>
        <w:t>,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 w:rsidRPr="00B1366D">
        <w:rPr>
          <w:szCs w:val="22"/>
        </w:rPr>
        <w:t>,</w:t>
      </w:r>
      <m:oMath>
        <m:r>
          <w:rPr>
            <w:rFonts w:ascii="Cambria Math" w:hAnsi="Cambria Math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4E2653">
        <w:rPr>
          <w:szCs w:val="22"/>
        </w:rPr>
        <w:t xml:space="preserve"> - собственные коэффициенты диффузии </w:t>
      </w:r>
      <w:r w:rsidR="004E2653">
        <w:rPr>
          <w:szCs w:val="22"/>
          <w:lang w:val="en-US"/>
        </w:rPr>
        <w:t>A</w:t>
      </w:r>
      <w:r w:rsidR="004E2653">
        <w:rPr>
          <w:szCs w:val="22"/>
        </w:rPr>
        <w:t xml:space="preserve"> и</w:t>
      </w:r>
      <w:r w:rsidR="004E2653" w:rsidRPr="00B1366D">
        <w:rPr>
          <w:szCs w:val="22"/>
        </w:rPr>
        <w:t xml:space="preserve"> </w:t>
      </w:r>
      <w:r w:rsidR="004E2653">
        <w:rPr>
          <w:szCs w:val="22"/>
          <w:lang w:val="en-US"/>
        </w:rPr>
        <w:t>B</w:t>
      </w:r>
      <w:r w:rsidR="004E2653">
        <w:rPr>
          <w:szCs w:val="22"/>
        </w:rPr>
        <w:t xml:space="preserve"> в смеси</w:t>
      </w:r>
      <w:r w:rsidR="004E2653">
        <w:t xml:space="preserve">, они совпадают с коэффициентом взаимной диффузии, только в том случае, если собственные коэффициенты обоих компонентов равны между собой: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  <w:szCs w:val="22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r>
          <w:rPr>
            <w:rFonts w:ascii="Cambria Math" w:hAnsi="Cambria Math"/>
            <w:szCs w:val="22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rPr>
          <w:szCs w:val="22"/>
        </w:rPr>
        <w:t>.</w:t>
      </w:r>
    </w:p>
    <w:p w14:paraId="17A34289" w14:textId="61348BB8" w:rsidR="004E2653" w:rsidRDefault="004E2653" w:rsidP="001830AD">
      <w:pPr>
        <w:pStyle w:val="a3"/>
      </w:pPr>
      <w:r>
        <w:t>Поток компонента можно охарактеризовать также через парциальные коэффициенты диффузии</w:t>
      </w:r>
      <w:r w:rsidRPr="002E01F3">
        <w:t xml:space="preserve"> </w:t>
      </w:r>
      <w:r>
        <w:t xml:space="preserve">(для системы, состоящей из </w:t>
      </w:r>
      <w:r>
        <w:rPr>
          <w:lang w:val="en-US"/>
        </w:rPr>
        <w:t>A</w:t>
      </w:r>
      <w:r w:rsidRPr="002E01F3">
        <w:t xml:space="preserve"> </w:t>
      </w:r>
      <w:r w:rsidR="00997DF8">
        <w:t xml:space="preserve">и </w:t>
      </w:r>
      <w:r>
        <w:rPr>
          <w:lang w:val="en-US"/>
        </w:rPr>
        <w:t>B</w:t>
      </w:r>
      <w:r w:rsidRPr="002E01F3">
        <w:t>)</w:t>
      </w:r>
      <w:r w:rsidR="00997DF8">
        <w:t xml:space="preserve"> </w:t>
      </w:r>
      <w:r w:rsidR="00997DF8">
        <w:fldChar w:fldCharType="begin"/>
      </w:r>
      <w:r w:rsidR="00997DF8">
        <w:instrText xml:space="preserve"> REF _Ref166015715 \h </w:instrText>
      </w:r>
      <w:r w:rsidR="00997DF8">
        <w:fldChar w:fldCharType="separate"/>
      </w:r>
      <w:r w:rsidR="002F4324">
        <w:t>(</w:t>
      </w:r>
      <w:r w:rsidR="002F4324">
        <w:rPr>
          <w:noProof/>
        </w:rPr>
        <w:t>14</w:t>
      </w:r>
      <w:r w:rsidR="002F4324">
        <w:t>)</w:t>
      </w:r>
      <w:r w:rsidR="00997DF8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238CD4C" w14:textId="77777777" w:rsidTr="0035661D">
        <w:tc>
          <w:tcPr>
            <w:tcW w:w="474" w:type="pct"/>
          </w:tcPr>
          <w:p w14:paraId="6D3C49D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CE8900F" w14:textId="77777777" w:rsidR="004E2653" w:rsidRPr="002E01F3" w:rsidRDefault="007B5F81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40EB6970" w14:textId="7C404E93" w:rsidR="004E2653" w:rsidRDefault="004E2653" w:rsidP="001830AD">
            <w:pPr>
              <w:pStyle w:val="a3"/>
            </w:pPr>
            <w:bookmarkStart w:id="127" w:name="_Ref166015715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14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7"/>
          </w:p>
        </w:tc>
      </w:tr>
    </w:tbl>
    <w:p w14:paraId="7828ADC1" w14:textId="4C14592D" w:rsidR="004E2653" w:rsidRPr="00CA0F96" w:rsidRDefault="00CA0F96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</w:t>
      </w:r>
      <w:r w:rsidR="00B56262">
        <w:rPr>
          <w:rFonts w:asciiTheme="minorHAnsi" w:eastAsia="SimSun" w:hAnsiTheme="minorHAnsi" w:cstheme="minorBidi"/>
        </w:rPr>
        <w:t>,</w:t>
      </w:r>
      <w:r>
        <w:rPr>
          <w:rFonts w:asciiTheme="minorHAnsi" w:eastAsia="SimSun" w:hAnsiTheme="minorHAnsi" w:cstheme="minorBidi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0F0C2C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0F0C2C">
        <w:t xml:space="preserve">– </w:t>
      </w:r>
      <w:r w:rsidR="004E2653">
        <w:t xml:space="preserve">парциальные коэффициенты диффузии </w:t>
      </w:r>
      <w:r w:rsidR="004E2653">
        <w:rPr>
          <w:lang w:val="en-US"/>
        </w:rPr>
        <w:t>A</w:t>
      </w:r>
      <w:r w:rsidR="004E2653">
        <w:t xml:space="preserve"> относительно В и А относительно В, соответственно</w:t>
      </w:r>
      <w:r>
        <w:t>.</w:t>
      </w:r>
    </w:p>
    <w:p w14:paraId="4B9EBA73" w14:textId="4E371F39" w:rsidR="004E2653" w:rsidRDefault="004E2653" w:rsidP="00B56262">
      <w:pPr>
        <w:pStyle w:val="a3"/>
      </w:pPr>
      <w:r>
        <w:t xml:space="preserve">Таким образом собственные и парциальные коэффициенты диффузии связаны следующим соотношением </w:t>
      </w:r>
      <w:r>
        <w:fldChar w:fldCharType="begin"/>
      </w:r>
      <w:r>
        <w:instrText xml:space="preserve"> REF _Ref166015866 \h </w:instrText>
      </w:r>
      <w:r>
        <w:fldChar w:fldCharType="separate"/>
      </w:r>
      <w:r w:rsidR="002F4324">
        <w:t>(</w:t>
      </w:r>
      <w:r w:rsidR="002F4324">
        <w:rPr>
          <w:noProof/>
        </w:rPr>
        <w:t>15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E75A0BA" w14:textId="77777777" w:rsidTr="0035661D">
        <w:tc>
          <w:tcPr>
            <w:tcW w:w="500" w:type="pct"/>
          </w:tcPr>
          <w:p w14:paraId="2363B900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3BD0C11" w14:textId="77777777" w:rsidR="004E2653" w:rsidRDefault="007B5F81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4684C490" w14:textId="0DBE4D36" w:rsidR="004E2653" w:rsidRDefault="004E2653" w:rsidP="001830AD">
            <w:pPr>
              <w:pStyle w:val="a3"/>
            </w:pPr>
            <w:bookmarkStart w:id="128" w:name="_Ref166015866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15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8"/>
          </w:p>
        </w:tc>
      </w:tr>
    </w:tbl>
    <w:p w14:paraId="31A3E64C" w14:textId="7C0558B8" w:rsidR="004E2653" w:rsidRDefault="004E2653" w:rsidP="001830AD">
      <w:pPr>
        <w:pStyle w:val="a2"/>
      </w:pPr>
      <w:r>
        <w:t xml:space="preserve">Соотношение коэффициентов диффузии отдельных компонентов и коэффициента взаимодиффузии описывается 1 уравнением Даркена </w:t>
      </w:r>
      <w:r>
        <w:fldChar w:fldCharType="begin"/>
      </w:r>
      <w:r>
        <w:instrText xml:space="preserve"> REF _Ref166015897 \h </w:instrText>
      </w:r>
      <w:r>
        <w:fldChar w:fldCharType="separate"/>
      </w:r>
      <w:r w:rsidR="002F4324">
        <w:t>(</w:t>
      </w:r>
      <w:r w:rsidR="002F4324">
        <w:rPr>
          <w:noProof/>
        </w:rPr>
        <w:t>16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4494CFD5" w14:textId="77777777" w:rsidTr="0035661D">
        <w:tc>
          <w:tcPr>
            <w:tcW w:w="474" w:type="pct"/>
          </w:tcPr>
          <w:p w14:paraId="77C6CCA5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20A5CA62" w14:textId="77777777" w:rsidR="004E2653" w:rsidRDefault="007B5F81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51CF92" w14:textId="22085466" w:rsidR="004E2653" w:rsidRDefault="004E2653" w:rsidP="001830AD">
            <w:pPr>
              <w:pStyle w:val="a3"/>
            </w:pPr>
            <w:bookmarkStart w:id="129" w:name="_Ref16601589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16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29"/>
          </w:p>
        </w:tc>
      </w:tr>
    </w:tbl>
    <w:p w14:paraId="1BF5F646" w14:textId="3B3F1CBB" w:rsidR="004E2653" w:rsidRPr="007075FB" w:rsidRDefault="00CA0F96" w:rsidP="001830AD">
      <w:pPr>
        <w:pStyle w:val="a2"/>
      </w:pPr>
      <w:r>
        <w:rPr>
          <w:rFonts w:asciiTheme="minorHAnsi" w:eastAsia="SimSun" w:hAnsiTheme="minorHAnsi" w:cstheme="minorBidi"/>
        </w:rPr>
        <w:t>Где</w:t>
      </w:r>
      <w:r w:rsidR="00B56262">
        <w:rPr>
          <w:rFonts w:asciiTheme="minorHAnsi" w:eastAsia="SimSun" w:hAnsiTheme="minorHAnsi" w:cstheme="minorBidi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4E2653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 w:rsidR="004E2653" w:rsidRPr="007075FB">
        <w:t xml:space="preserve"> </w:t>
      </w:r>
      <w:r w:rsidR="004E2653">
        <w:t>–</w:t>
      </w:r>
      <w:r w:rsidR="004E2653" w:rsidRPr="007075FB">
        <w:t xml:space="preserve"> </w:t>
      </w:r>
      <w:r w:rsidR="004E2653">
        <w:t>мольные доли компонентов в смеси</w:t>
      </w:r>
      <w:r>
        <w:t>.</w:t>
      </w:r>
    </w:p>
    <w:p w14:paraId="45F59161" w14:textId="77777777" w:rsidR="004E2653" w:rsidRPr="00915A42" w:rsidRDefault="004E2653" w:rsidP="004B00CB">
      <w:pPr>
        <w:pStyle w:val="1"/>
      </w:pPr>
      <w:r>
        <w:t>Самодиффузия</w:t>
      </w:r>
    </w:p>
    <w:p w14:paraId="78D707AF" w14:textId="77777777" w:rsidR="004E2653" w:rsidRDefault="004E2653" w:rsidP="001830AD">
      <w:pPr>
        <w:pStyle w:val="a3"/>
      </w:pPr>
      <w:r>
        <w:t xml:space="preserve">Если в системе только 1 вещество, или система представляет раствор компонента </w:t>
      </w:r>
      <w:r>
        <w:rPr>
          <w:lang w:val="en-US"/>
        </w:rPr>
        <w:t>B</w:t>
      </w:r>
      <w:r w:rsidRPr="003465F2">
        <w:t xml:space="preserve"> </w:t>
      </w:r>
      <w:r>
        <w:t xml:space="preserve">в </w:t>
      </w:r>
      <w:r>
        <w:rPr>
          <w:lang w:val="en-US"/>
        </w:rPr>
        <w:t>A</w:t>
      </w:r>
      <w:r w:rsidRPr="003465F2">
        <w:t xml:space="preserve"> </w:t>
      </w:r>
      <w:r>
        <w:t xml:space="preserve">при в термодинамическом </w:t>
      </w:r>
      <w:r w:rsidRPr="00BD7075">
        <w:rPr>
          <w:i/>
          <w:iCs/>
        </w:rPr>
        <w:t>равновесии</w:t>
      </w:r>
      <w:r>
        <w:t xml:space="preserve">, нет градиента концентрации и результирующий поток каждого вещества равен нулю, однако положение конкретной частицы будет меняться со временем. Такой процесс называется - </w:t>
      </w:r>
      <w:r w:rsidRPr="00BD7075">
        <w:rPr>
          <w:b/>
          <w:bCs/>
        </w:rPr>
        <w:t>самодиффузия</w:t>
      </w:r>
      <w:r>
        <w:t xml:space="preserve">. Он характеризуется коэффициентами: </w:t>
      </w:r>
    </w:p>
    <w:p w14:paraId="6C4EAF6B" w14:textId="27D2ACA0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 w:rsidR="00CA0F96">
        <w:t>,</w:t>
      </w:r>
    </w:p>
    <w:p w14:paraId="21AC9CFA" w14:textId="777FCE8F" w:rsidR="004E2653" w:rsidRDefault="004E2653" w:rsidP="001830AD">
      <w:pPr>
        <w:pStyle w:val="a2"/>
        <w:numPr>
          <w:ilvl w:val="0"/>
          <w:numId w:val="21"/>
        </w:numPr>
      </w:pPr>
      <w:r>
        <w:lastRenderedPageBreak/>
        <w:t xml:space="preserve">примесной 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B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>
        <w:t xml:space="preserve"> – если </w:t>
      </w:r>
      <w:r>
        <w:rPr>
          <w:lang w:val="en-US"/>
        </w:rPr>
        <w:t>B</w:t>
      </w:r>
      <w:r w:rsidRPr="003465F2">
        <w:t xml:space="preserve"> </w:t>
      </w:r>
      <w:r>
        <w:t>это примесь</w:t>
      </w:r>
      <w:r w:rsidR="00CA0F96">
        <w:t>,</w:t>
      </w:r>
    </w:p>
    <w:p w14:paraId="760ED518" w14:textId="7D2431DE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Pr="00D70381">
        <w:t xml:space="preserve">,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="00CA0F96">
        <w:t>.</w:t>
      </w:r>
    </w:p>
    <w:p w14:paraId="3211F55A" w14:textId="77777777" w:rsidR="004E2653" w:rsidRPr="00F31E32" w:rsidRDefault="004E2653" w:rsidP="001830AD">
      <w:pPr>
        <w:pStyle w:val="a3"/>
      </w:pPr>
      <w:r>
        <w:t>Коэффициенты самодиффузии определяются через коэффициенты диффузии «меченых» атомов (изотопов), и которые можно измерить экспериментально. Подобные эксперименты основаны на измерении движения радиоактивного изотопа исследуемого элемента. Как известно, радиоактивный изотоп обладает электронной структурой, эквивалентной структуре обычного атома и, соответственно, теми же химическими и близкими физическими свойствами, что позволяет определить значения коэффициентов с высокой точностью. Также о</w:t>
      </w:r>
      <w:r w:rsidRPr="00F31E32">
        <w:t>тличным методом измерения коэффициентов самодиффузии является градиент импульсного поля ЯМР, где не требуются изотопные индикаторы. В так называемом эксперименте ЯМР со спиновым эхом этот метод использует фазу прецессии ядерного спина, позволяя различать химически и физически полностью идентичные частицы, например, в жидкой фазе, как, например, молекулы воды в жидкой воде.</w:t>
      </w:r>
    </w:p>
    <w:p w14:paraId="75FE4C71" w14:textId="099EB0E0" w:rsidR="004E2653" w:rsidRDefault="004E2653" w:rsidP="001830AD">
      <w:pPr>
        <w:pStyle w:val="a3"/>
      </w:pPr>
      <w:r>
        <w:t>Существует связь между коэффициентом взаимодиффузии и самодиффузии. Она описывается 2 уравнением Даркена</w:t>
      </w:r>
      <w:r w:rsidRPr="00F35CEF">
        <w:t xml:space="preserve"> (</w:t>
      </w:r>
      <w:r>
        <w:t>для бинарной смеси)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_Ref167725156 \h </w:instrText>
      </w:r>
      <w:r w:rsidR="00CA0F96">
        <w:fldChar w:fldCharType="separate"/>
      </w:r>
      <w:r w:rsidR="002F4324">
        <w:t>(</w:t>
      </w:r>
      <w:r w:rsidR="002F4324">
        <w:rPr>
          <w:noProof/>
        </w:rPr>
        <w:t>17</w:t>
      </w:r>
      <w:r w:rsidR="002F4324">
        <w:t>)</w:t>
      </w:r>
      <w:r w:rsidR="00CA0F96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5F6235DD" w14:textId="77777777" w:rsidTr="0035661D">
        <w:tc>
          <w:tcPr>
            <w:tcW w:w="442" w:type="pct"/>
          </w:tcPr>
          <w:p w14:paraId="37C78795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CA934C5" w14:textId="77777777" w:rsidR="004E2653" w:rsidRDefault="007B5F81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=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bSup>
                  </m:e>
                </m:acc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d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ln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 l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25A5B03" w14:textId="03B8B9E0" w:rsidR="004E2653" w:rsidRDefault="004E2653" w:rsidP="001830AD">
            <w:pPr>
              <w:pStyle w:val="a3"/>
            </w:pPr>
            <w:bookmarkStart w:id="130" w:name="_Ref167725156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17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30"/>
          </w:p>
        </w:tc>
      </w:tr>
    </w:tbl>
    <w:p w14:paraId="1EE108CD" w14:textId="77777777" w:rsidR="00CA0F96" w:rsidRDefault="00CA0F96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5B94CD5" w14:textId="14CDFF5A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коэффициент активности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,</w:t>
      </w:r>
    </w:p>
    <w:p w14:paraId="40C5674A" w14:textId="3DC9DBDD" w:rsidR="004E2653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концентрация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.</w:t>
      </w:r>
    </w:p>
    <w:p w14:paraId="7018488A" w14:textId="77777777" w:rsidR="004E2653" w:rsidRPr="002A575C" w:rsidRDefault="004E2653" w:rsidP="001830AD">
      <w:pPr>
        <w:pStyle w:val="31"/>
      </w:pPr>
      <w:bookmarkStart w:id="131" w:name="_Toc167708176"/>
      <w:bookmarkStart w:id="132" w:name="_Toc167809595"/>
      <w:r>
        <w:lastRenderedPageBreak/>
        <w:t>Зависимость диффузии от температуры</w:t>
      </w:r>
      <w:bookmarkEnd w:id="131"/>
      <w:bookmarkEnd w:id="132"/>
    </w:p>
    <w:p w14:paraId="06EBDCC4" w14:textId="710D3637" w:rsidR="00CA0F96" w:rsidRDefault="004E2653" w:rsidP="00B56262">
      <w:pPr>
        <w:pStyle w:val="a3"/>
      </w:pPr>
      <w:r>
        <w:t xml:space="preserve">В ходе процесса фотополимеризации в массе смесь может локально нагреваться, к тому же реакцию можно проводить при различных температурах, поэтому необходимо оценить коэффициент диффузии при разных температурах. Закон Аррениуса хорошо аппроксимирует зависимость коэффициентов диффузии в жидкостях </w:t>
      </w:r>
      <w:r w:rsidR="00CA0F96">
        <w:fldChar w:fldCharType="begin"/>
      </w:r>
      <w:r w:rsidR="00CA0F96">
        <w:instrText xml:space="preserve"> REF _Ref154525359 \h </w:instrText>
      </w:r>
      <w:r w:rsidR="00CA0F96">
        <w:fldChar w:fldCharType="separate"/>
      </w:r>
      <w:r w:rsidR="002F4324">
        <w:t>(</w:t>
      </w:r>
      <w:r w:rsidR="002F4324">
        <w:rPr>
          <w:noProof/>
        </w:rPr>
        <w:t>18</w:t>
      </w:r>
      <w:r w:rsidR="002F4324">
        <w:t>)</w:t>
      </w:r>
      <w:r w:rsidR="00CA0F96">
        <w:fldChar w:fldCharType="end"/>
      </w:r>
      <w:r>
        <w:t xml:space="preserve">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6"/>
        <w:gridCol w:w="7258"/>
        <w:gridCol w:w="1392"/>
      </w:tblGrid>
      <w:tr w:rsidR="004E2653" w14:paraId="669EDD85" w14:textId="77777777" w:rsidTr="0035661D">
        <w:tc>
          <w:tcPr>
            <w:tcW w:w="466" w:type="pct"/>
          </w:tcPr>
          <w:p w14:paraId="1A494245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07801A20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Z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67" w:type="pct"/>
            <w:vAlign w:val="center"/>
          </w:tcPr>
          <w:p w14:paraId="5876F4EC" w14:textId="462BFDF1" w:rsidR="004E2653" w:rsidRDefault="004E2653" w:rsidP="001830AD">
            <w:pPr>
              <w:pStyle w:val="a3"/>
            </w:pPr>
            <w:bookmarkStart w:id="133" w:name="_Ref15452535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18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33"/>
          </w:p>
        </w:tc>
      </w:tr>
    </w:tbl>
    <w:p w14:paraId="7F4B3690" w14:textId="6299EA95" w:rsidR="00CA0F96" w:rsidRDefault="00CA0F96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77A524B5" w14:textId="45C94E2A" w:rsidR="004E2653" w:rsidRPr="00E923B5" w:rsidRDefault="004E2653" w:rsidP="001830AD">
      <w:pPr>
        <w:pStyle w:val="a2"/>
        <w:rPr>
          <w:rFonts w:eastAsia="SimSun"/>
        </w:rPr>
      </w:pPr>
      <m:oMath>
        <m:r>
          <w:rPr>
            <w:rFonts w:ascii="Cambria Math" w:hAnsi="Cambria Math"/>
          </w:rPr>
          <m:t>Z</m:t>
        </m:r>
      </m:oMath>
      <w:r w:rsidRPr="00B84514">
        <w:rPr>
          <w:rFonts w:eastAsia="SimSun"/>
        </w:rPr>
        <w:t xml:space="preserve"> – </w:t>
      </w:r>
      <w:r>
        <w:rPr>
          <w:rFonts w:eastAsia="SimSun"/>
        </w:rPr>
        <w:t>предэкспотенциальный множитель</w:t>
      </w:r>
      <w:r w:rsidR="00CA0F96">
        <w:rPr>
          <w:rFonts w:eastAsia="SimSun"/>
        </w:rPr>
        <w:t>,</w:t>
      </w:r>
    </w:p>
    <w:p w14:paraId="157E3B74" w14:textId="2180EFEC" w:rsidR="004E2653" w:rsidRDefault="004E2653" w:rsidP="001830AD">
      <w:pPr>
        <w:pStyle w:val="a2"/>
      </w:pPr>
      <m:oMath>
        <m:r>
          <w:rPr>
            <w:rFonts w:ascii="Cambria Math" w:hAnsi="Cambria Math"/>
          </w:rPr>
          <m:t>E</m:t>
        </m:r>
      </m:oMath>
      <w:r>
        <w:t xml:space="preserve"> – эмпирическая характеристика, энергия активации перескока частицы с 1 места на другое жидкости - энергия активации диффузии</w:t>
      </w:r>
      <w:r w:rsidR="00CA0F96">
        <w:t>.</w:t>
      </w:r>
    </w:p>
    <w:p w14:paraId="26BB82D2" w14:textId="77777777" w:rsidR="004E2653" w:rsidRDefault="004E2653" w:rsidP="001830AD">
      <w:pPr>
        <w:pStyle w:val="31"/>
      </w:pPr>
      <w:bookmarkStart w:id="134" w:name="_Toc167708177"/>
      <w:bookmarkStart w:id="135" w:name="_Toc167809596"/>
      <w:r>
        <w:t>Вязкость</w:t>
      </w:r>
      <w:bookmarkEnd w:id="134"/>
      <w:bookmarkEnd w:id="135"/>
    </w:p>
    <w:p w14:paraId="0296762E" w14:textId="250AEA55" w:rsidR="004E2653" w:rsidRDefault="004E2653" w:rsidP="001830AD">
      <w:pPr>
        <w:pStyle w:val="a3"/>
      </w:pPr>
      <w:r>
        <w:t xml:space="preserve">Нахождение </w:t>
      </w:r>
      <w:r>
        <w:rPr>
          <w:rFonts w:eastAsia="SimSun"/>
        </w:rPr>
        <w:t xml:space="preserve">предэкспотенциального множителя и энергии активации достаточно трудная задача, требующая многократной оценки коэффициента диффузии при разных температурах. Однако существует </w:t>
      </w:r>
      <w:r w:rsidRPr="00A14201">
        <w:t>процесс переноса</w:t>
      </w:r>
      <w:r>
        <w:t xml:space="preserve">, косвенно связанный с диффузией </w:t>
      </w:r>
      <w:r w:rsidRPr="00A14201">
        <w:t>– вязкость. Это свойство текучих тел оказывать сопротивление при перемещении 1 части относительно другой, которое возникает вследствие переноса импульса</w:t>
      </w:r>
      <w:r>
        <w:t xml:space="preserve"> (см. </w:t>
      </w:r>
      <w:r>
        <w:fldChar w:fldCharType="begin"/>
      </w:r>
      <w:r>
        <w:instrText xml:space="preserve"> REF _Ref166029130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6</w:t>
      </w:r>
      <w:r>
        <w:fldChar w:fldCharType="end"/>
      </w:r>
      <w:r>
        <w:t>)</w:t>
      </w:r>
      <w:r w:rsidRPr="00A14201">
        <w:t>.</w:t>
      </w:r>
      <w:r>
        <w:t xml:space="preserve"> </w:t>
      </w:r>
      <w:r w:rsidRPr="00A14201">
        <w:t>Основным законом</w:t>
      </w:r>
      <w:r>
        <w:t>,</w:t>
      </w:r>
      <w:r w:rsidRPr="00A14201">
        <w:t xml:space="preserve"> описы</w:t>
      </w:r>
      <w:r>
        <w:t>вающим</w:t>
      </w:r>
      <w:r w:rsidRPr="00A14201">
        <w:t xml:space="preserve"> вязкость</w:t>
      </w:r>
      <w:r>
        <w:t xml:space="preserve">, является </w:t>
      </w:r>
      <w:r w:rsidRPr="00A14201">
        <w:t xml:space="preserve">закон </w:t>
      </w:r>
      <w:r>
        <w:t>Н</w:t>
      </w:r>
      <w:r w:rsidRPr="00A14201">
        <w:t>ьютона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_Ref167725248 \h </w:instrText>
      </w:r>
      <w:r w:rsidR="00CA0F96">
        <w:fldChar w:fldCharType="separate"/>
      </w:r>
      <w:r w:rsidR="002F4324">
        <w:t>(</w:t>
      </w:r>
      <w:r w:rsidR="002F4324">
        <w:rPr>
          <w:noProof/>
        </w:rPr>
        <w:t>19</w:t>
      </w:r>
      <w:r w:rsidR="002F4324">
        <w:t>)</w:t>
      </w:r>
      <w:r w:rsidR="00CA0F96">
        <w:fldChar w:fldCharType="end"/>
      </w:r>
      <w:r>
        <w:t>:</w:t>
      </w:r>
    </w:p>
    <w:p w14:paraId="1819E47C" w14:textId="345F18C7" w:rsidR="004E231C" w:rsidRDefault="004E231C" w:rsidP="001830AD">
      <w:pPr>
        <w:pStyle w:val="a3"/>
      </w:pPr>
    </w:p>
    <w:p w14:paraId="3F4658D1" w14:textId="08CA318E" w:rsidR="004E231C" w:rsidRDefault="004E231C" w:rsidP="001830AD">
      <w:pPr>
        <w:pStyle w:val="a3"/>
      </w:pPr>
    </w:p>
    <w:p w14:paraId="4FDBD014" w14:textId="3ECA71A6" w:rsidR="004E231C" w:rsidRDefault="004E231C" w:rsidP="001830AD">
      <w:pPr>
        <w:pStyle w:val="a3"/>
      </w:pPr>
    </w:p>
    <w:p w14:paraId="7776B3BC" w14:textId="77777777" w:rsidR="004E231C" w:rsidRDefault="004E231C" w:rsidP="001830AD">
      <w:pPr>
        <w:pStyle w:val="a3"/>
      </w:pP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999F5F8" w14:textId="77777777" w:rsidTr="0035661D">
        <w:tc>
          <w:tcPr>
            <w:tcW w:w="442" w:type="pct"/>
          </w:tcPr>
          <w:p w14:paraId="6140658D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E84BDD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r>
                  <w:rPr>
                    <w:rFonts w:ascii="Cambria Math" w:hAnsi="Cambria Math"/>
                  </w:rPr>
                  <m:t>η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5730BD6" w14:textId="6CEA90A5" w:rsidR="004E2653" w:rsidRDefault="004E2653" w:rsidP="001830AD">
            <w:pPr>
              <w:pStyle w:val="a3"/>
            </w:pPr>
            <w:bookmarkStart w:id="136" w:name="_Ref167725248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19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36"/>
          </w:p>
        </w:tc>
      </w:tr>
    </w:tbl>
    <w:p w14:paraId="4684D132" w14:textId="77777777" w:rsidR="00CA0F96" w:rsidRDefault="00CA0F96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27E1424" w14:textId="3894CC49" w:rsidR="004E2653" w:rsidRDefault="004E2653" w:rsidP="001830AD">
      <w:pPr>
        <w:pStyle w:val="a2"/>
      </w:pPr>
      <m:oMath>
        <m:r>
          <w:rPr>
            <w:rFonts w:ascii="Cambria Math" w:hAnsi="Cambria Math"/>
          </w:rPr>
          <m:t>η</m:t>
        </m:r>
      </m:oMath>
      <w:r>
        <w:t xml:space="preserve"> – динамическая вязкость в </w:t>
      </w:r>
      <w:r w:rsidR="00CA0F96">
        <w:t>Пуаз,</w:t>
      </w:r>
    </w:p>
    <w:p w14:paraId="49D79C3E" w14:textId="3F6DEFD6" w:rsidR="004E2653" w:rsidRDefault="004E2653" w:rsidP="001830AD">
      <w:pPr>
        <w:pStyle w:val="a2"/>
      </w:pPr>
      <m:oMath>
        <m:r>
          <w:rPr>
            <w:rFonts w:ascii="Cambria Math" w:hAnsi="Cambria Math"/>
          </w:rPr>
          <m:t>τ</m:t>
        </m:r>
      </m:oMath>
      <w:r>
        <w:t xml:space="preserve"> – напряжение при сдвиге</w:t>
      </w:r>
      <w:r w:rsidR="00CA0F96">
        <w:t>,</w:t>
      </w:r>
    </w:p>
    <w:p w14:paraId="6F91D754" w14:textId="1FDA299C" w:rsidR="004E2653" w:rsidRDefault="007B5F81" w:rsidP="001830AD">
      <w:pPr>
        <w:pStyle w:val="a2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dx</m:t>
            </m:r>
          </m:den>
        </m:f>
      </m:oMath>
      <w:r w:rsidR="004E2653">
        <w:t xml:space="preserve"> – величина сдвига</w:t>
      </w:r>
      <w:r w:rsidR="00CA0F96">
        <w:t>.</w:t>
      </w:r>
    </w:p>
    <w:p w14:paraId="0F7B1852" w14:textId="77777777" w:rsidR="004E231C" w:rsidRDefault="004E231C" w:rsidP="001830AD">
      <w:pPr>
        <w:pStyle w:val="a2"/>
      </w:pPr>
    </w:p>
    <w:p w14:paraId="48FEA56E" w14:textId="77777777" w:rsidR="004E2653" w:rsidRDefault="004E2653" w:rsidP="006A74F0">
      <w:pPr>
        <w:pStyle w:val="a3"/>
        <w:ind w:firstLine="0"/>
      </w:pPr>
      <w:r w:rsidRPr="00615955">
        <w:rPr>
          <w:noProof/>
        </w:rPr>
        <mc:AlternateContent>
          <mc:Choice Requires="wpg">
            <w:drawing>
              <wp:inline distT="0" distB="0" distL="0" distR="0" wp14:anchorId="1CFDBFAE" wp14:editId="4DAF269D">
                <wp:extent cx="3681703" cy="2111146"/>
                <wp:effectExtent l="0" t="0" r="0" b="3810"/>
                <wp:docPr id="6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703" cy="2111146"/>
                          <a:chOff x="0" y="0"/>
                          <a:chExt cx="4927132" cy="2618711"/>
                        </a:xfrm>
                      </wpg:grpSpPr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2" t="9174" r="16098" b="34980"/>
                          <a:stretch/>
                        </pic:blipFill>
                        <pic:spPr bwMode="auto">
                          <a:xfrm>
                            <a:off x="100155" y="0"/>
                            <a:ext cx="4826977" cy="26187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91" t="23596" r="3077" b="61936"/>
                          <a:stretch/>
                        </pic:blipFill>
                        <pic:spPr bwMode="auto">
                          <a:xfrm>
                            <a:off x="0" y="1582546"/>
                            <a:ext cx="750848" cy="678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185F121F" id="Группа 5" o:spid="_x0000_s1026" style="width:289.9pt;height:166.25pt;mso-position-horizontal-relative:char;mso-position-vertical-relative:line" coordsize="49271,26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">
                <v:shape id="Picture 2" o:spid="_x0000_s1027" type="#_x0000_t75" style="position:absolute;left:1001;width:48270;height:2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">
                  <v:imagedata r:id="rId56" o:title="" croptop="6012f" cropbottom="22924f" cropleft="1764f" cropright="10550f"/>
                </v:shape>
                <v:shape id="Picture 2" o:spid="_x0000_s1028" type="#_x0000_t75" style="position:absolute;top:15825;width:7508;height: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">
                  <v:imagedata r:id="rId56" o:title="" croptop="15464f" cropbottom="40590f" cropleft="55241f" cropright="2017f"/>
                </v:shape>
                <w10:anchorlock/>
              </v:group>
            </w:pict>
          </mc:Fallback>
        </mc:AlternateContent>
      </w:r>
    </w:p>
    <w:p w14:paraId="6C1D46CC" w14:textId="2885D452" w:rsidR="004E2653" w:rsidRDefault="004E2653" w:rsidP="001771C7">
      <w:pPr>
        <w:pStyle w:val="af2"/>
      </w:pPr>
      <w:bookmarkStart w:id="137" w:name="_Ref166029130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6</w:t>
      </w:r>
      <w:r w:rsidR="004719C4">
        <w:rPr>
          <w:noProof/>
        </w:rPr>
        <w:fldChar w:fldCharType="end"/>
      </w:r>
      <w:bookmarkEnd w:id="137"/>
      <w:r w:rsidR="00CA0F96">
        <w:t xml:space="preserve"> -</w:t>
      </w:r>
      <w:r>
        <w:t xml:space="preserve"> Вязкость в слое жидкости</w:t>
      </w:r>
      <w:r w:rsidR="00CA0F96">
        <w:t>.</w:t>
      </w:r>
    </w:p>
    <w:p w14:paraId="44A66BA4" w14:textId="77777777" w:rsidR="009A7FA0" w:rsidRPr="009A7FA0" w:rsidRDefault="009A7FA0" w:rsidP="009A7FA0">
      <w:pPr>
        <w:rPr>
          <w:lang w:eastAsia="ru-RU"/>
        </w:rPr>
      </w:pPr>
    </w:p>
    <w:p w14:paraId="3A31F825" w14:textId="7753BA6C" w:rsidR="004E2653" w:rsidRDefault="004E2653" w:rsidP="001830AD">
      <w:pPr>
        <w:pStyle w:val="a3"/>
      </w:pPr>
      <w:r w:rsidRPr="00A14201">
        <w:t>Между вязкостью жидкости и диффузией макрочастиц в ней существует взаимосвязь – формула Стокса</w:t>
      </w:r>
      <w:r w:rsidR="009A7FA0">
        <w:t xml:space="preserve"> </w:t>
      </w:r>
      <w:r w:rsidR="009A7FA0">
        <w:fldChar w:fldCharType="begin"/>
      </w:r>
      <w:r w:rsidR="009A7FA0">
        <w:instrText xml:space="preserve"> REF _Ref166458063 \h </w:instrText>
      </w:r>
      <w:r w:rsidR="009A7FA0">
        <w:fldChar w:fldCharType="separate"/>
      </w:r>
      <w:r w:rsidR="002F4324">
        <w:t>(</w:t>
      </w:r>
      <w:r w:rsidR="002F4324">
        <w:rPr>
          <w:noProof/>
        </w:rPr>
        <w:t>20</w:t>
      </w:r>
      <w:r w:rsidR="002F4324">
        <w:t>)</w:t>
      </w:r>
      <w:r w:rsidR="009A7FA0">
        <w:fldChar w:fldCharType="end"/>
      </w:r>
      <w:r w:rsidR="009A7FA0">
        <w:t>.</w:t>
      </w:r>
      <w:r>
        <w:rPr>
          <w:rStyle w:val="ae"/>
        </w:rPr>
        <w:t xml:space="preserve">. </w:t>
      </w:r>
      <w:r w:rsidRPr="00C0745F">
        <w:t>Она строго</w:t>
      </w:r>
      <w:r w:rsidRPr="00A14201">
        <w:t xml:space="preserve"> выведена для шарика, перемещающегося в вязкой среде</w:t>
      </w:r>
      <w:r>
        <w:t xml:space="preserve"> без вихревых потоков, то есть при невысоких числах Рейнольдса.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763AD32" w14:textId="77777777" w:rsidTr="0035661D">
        <w:tc>
          <w:tcPr>
            <w:tcW w:w="442" w:type="pct"/>
          </w:tcPr>
          <w:p w14:paraId="2A097CFB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90C855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00646AD9" w14:textId="0B5E5EF1" w:rsidR="004E2653" w:rsidRDefault="004E2653" w:rsidP="001830AD">
            <w:pPr>
              <w:pStyle w:val="a3"/>
            </w:pPr>
            <w:bookmarkStart w:id="138" w:name="_Ref166458063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20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38"/>
          </w:p>
        </w:tc>
      </w:tr>
    </w:tbl>
    <w:p w14:paraId="39E0F6AE" w14:textId="6B01C09E" w:rsidR="009A7FA0" w:rsidRPr="00B10B01" w:rsidRDefault="004E2653" w:rsidP="001830AD">
      <w:pPr>
        <w:pStyle w:val="a2"/>
      </w:pPr>
      <w:r>
        <w:t xml:space="preserve">Для молекул она неверна, так как в системе присутствуют межмолекулярные взаимодействия, и форма молекул не является шарообразной. Поэтому можно принять радиус в формуле Стокса является лишь эффективной величиной –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t xml:space="preserve">, </w:t>
      </w:r>
      <w:r>
        <w:lastRenderedPageBreak/>
        <w:t>включающей все эти взаимодействия и поправку на не шарообразную форму молекул</w:t>
      </w:r>
      <w:r w:rsidR="009A7FA0">
        <w:t xml:space="preserve"> </w:t>
      </w:r>
      <w:r w:rsidR="009A7FA0">
        <w:fldChar w:fldCharType="begin"/>
      </w:r>
      <w:r w:rsidR="009A7FA0">
        <w:instrText xml:space="preserve"> REF _Ref166460947 \h </w:instrText>
      </w:r>
      <w:r w:rsidR="009A7FA0">
        <w:fldChar w:fldCharType="separate"/>
      </w:r>
      <w:r w:rsidR="002F4324">
        <w:t>(</w:t>
      </w:r>
      <w:r w:rsidR="002F4324">
        <w:rPr>
          <w:noProof/>
        </w:rPr>
        <w:t>21</w:t>
      </w:r>
      <w:r w:rsidR="002F4324">
        <w:t>)</w:t>
      </w:r>
      <w:r w:rsidR="009A7FA0">
        <w:fldChar w:fldCharType="end"/>
      </w:r>
      <w:r>
        <w:t>. Тогда, зная</w:t>
      </w:r>
      <w:r w:rsidRPr="00B10B01">
        <w:t xml:space="preserve"> </w:t>
      </w:r>
      <w:r w:rsidRPr="00A14201">
        <w:t>коэффициенты диффузии</w:t>
      </w:r>
      <w:r w:rsidRPr="00B10B01">
        <w:t xml:space="preserve"> </w:t>
      </w:r>
      <w:r>
        <w:t xml:space="preserve">чистых веществ при определенной температуре, можно несложно оценить их значения на всем диапазоне температур </w:t>
      </w:r>
      <w:r>
        <w:fldChar w:fldCharType="begin"/>
      </w:r>
      <w:r>
        <w:instrText xml:space="preserve"> REF _Ref166030091 \h </w:instrText>
      </w:r>
      <w:r>
        <w:fldChar w:fldCharType="separate"/>
      </w:r>
      <w:r w:rsidR="002F4324">
        <w:t>(</w:t>
      </w:r>
      <w:r w:rsidR="002F4324">
        <w:rPr>
          <w:noProof/>
        </w:rPr>
        <w:t>22</w:t>
      </w:r>
      <w:r w:rsidR="002F4324">
        <w:t>)</w:t>
      </w:r>
      <w:r>
        <w:fldChar w:fldCharType="end"/>
      </w:r>
      <w:r>
        <w:t>. Эту же формулу можно использовать для оценки коэффициента собственной диффузии в смеси.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7229"/>
        <w:gridCol w:w="1537"/>
      </w:tblGrid>
      <w:tr w:rsidR="004E2653" w14:paraId="3D87DE72" w14:textId="77777777" w:rsidTr="00B56262">
        <w:tc>
          <w:tcPr>
            <w:tcW w:w="374" w:type="pct"/>
          </w:tcPr>
          <w:p w14:paraId="0D7CD36D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08C7AAD5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⇒</m:t>
                </m:r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  <m:r>
                      <w:rPr>
                        <w:rFonts w:ascii="Cambria Math" w:hAnsi="Cambria Math"/>
                      </w:rPr>
                      <m:t>η</m:t>
                    </m:r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6EF163A0" w14:textId="1F94C281" w:rsidR="004E2653" w:rsidRDefault="004E2653" w:rsidP="006A74F0">
            <w:pPr>
              <w:pStyle w:val="a3"/>
              <w:ind w:firstLine="389"/>
            </w:pPr>
            <w:bookmarkStart w:id="139" w:name="_Ref16646094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21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39"/>
          </w:p>
        </w:tc>
      </w:tr>
      <w:tr w:rsidR="004E2653" w14:paraId="3FE16F7E" w14:textId="77777777" w:rsidTr="00B56262">
        <w:tc>
          <w:tcPr>
            <w:tcW w:w="374" w:type="pct"/>
          </w:tcPr>
          <w:p w14:paraId="206D95DB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271AAF41" w14:textId="77777777" w:rsidR="004E2653" w:rsidRDefault="007B5F81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45C20909" w14:textId="148CC064" w:rsidR="004E2653" w:rsidRDefault="004E2653" w:rsidP="006A74F0">
            <w:pPr>
              <w:pStyle w:val="a3"/>
              <w:ind w:firstLine="389"/>
            </w:pPr>
            <w:bookmarkStart w:id="140" w:name="_Ref166030091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22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40"/>
          </w:p>
        </w:tc>
      </w:tr>
    </w:tbl>
    <w:p w14:paraId="48615080" w14:textId="77777777" w:rsidR="009A7FA0" w:rsidRDefault="009A7FA0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467F0AB7" w14:textId="585A26CD" w:rsidR="004E2653" w:rsidRPr="009A7FA0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η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,η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динамическая вязкость в </w:t>
      </w:r>
      <m:oMath>
        <m:r>
          <w:rPr>
            <w:rFonts w:ascii="Cambria Math" w:hAnsi="Cambria Math"/>
          </w:rPr>
          <m:t>Па*с</m:t>
        </m:r>
      </m:oMath>
      <w:r w:rsidR="004E2653">
        <w:t xml:space="preserve">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A7FA0">
        <w:t>,</w:t>
      </w:r>
    </w:p>
    <w:p w14:paraId="12CAF56F" w14:textId="158F5A52" w:rsidR="004E2653" w:rsidRPr="009A7FA0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коэффициенты диффузии в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4E2653">
        <w:t xml:space="preserve">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A7FA0">
        <w:t>.</w:t>
      </w:r>
    </w:p>
    <w:p w14:paraId="0F366CD5" w14:textId="5840E2C9" w:rsidR="004E2653" w:rsidRDefault="004E2653" w:rsidP="009A7FA0">
      <w:pPr>
        <w:pStyle w:val="a3"/>
      </w:pPr>
      <w:r>
        <w:t xml:space="preserve">Аналогично коэффициенту диффузии зависимость вязкости от температуры в жидкостях в небольшом интервале температур также хорошо аппроксимируется уравнением Аррениуса </w:t>
      </w:r>
      <w:r>
        <w:fldChar w:fldCharType="begin"/>
      </w:r>
      <w:r>
        <w:instrText xml:space="preserve"> REF _Ref166463246 \h </w:instrText>
      </w:r>
      <w:r>
        <w:fldChar w:fldCharType="separate"/>
      </w:r>
      <w:r w:rsidR="002F4324">
        <w:t>(</w:t>
      </w:r>
      <w:r w:rsidR="002F4324">
        <w:rPr>
          <w:noProof/>
        </w:rPr>
        <w:t>23</w:t>
      </w:r>
      <w:r w:rsidR="002F4324">
        <w:t>)</w:t>
      </w:r>
      <w:r>
        <w:fldChar w:fldCharType="end"/>
      </w:r>
      <w:r w:rsidR="00B5626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D74FD8B" w14:textId="77777777" w:rsidTr="0035661D">
        <w:tc>
          <w:tcPr>
            <w:tcW w:w="442" w:type="pct"/>
          </w:tcPr>
          <w:p w14:paraId="35F9E220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E64A8AF" w14:textId="77777777" w:rsidR="004E2653" w:rsidRPr="0029038E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≃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η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6A83139" w14:textId="626FAB6A" w:rsidR="004E2653" w:rsidRDefault="004E2653" w:rsidP="001830AD">
            <w:pPr>
              <w:pStyle w:val="a3"/>
            </w:pPr>
            <w:bookmarkStart w:id="141" w:name="_Ref166463246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23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41"/>
          </w:p>
        </w:tc>
      </w:tr>
    </w:tbl>
    <w:p w14:paraId="0C2FB349" w14:textId="25E4F822" w:rsidR="004E2653" w:rsidRPr="00D6729A" w:rsidRDefault="009A7FA0" w:rsidP="001830AD">
      <w:pPr>
        <w:pStyle w:val="a2"/>
      </w:pPr>
      <w:r>
        <w:rPr>
          <w:rFonts w:asciiTheme="minorHAnsi" w:eastAsia="SimSun" w:hAnsiTheme="minorHAnsi" w:cstheme="minorBidi"/>
        </w:rPr>
        <w:t>Где</w:t>
      </w:r>
      <w:r w:rsidR="00B56262">
        <w:rPr>
          <w:rFonts w:asciiTheme="minorHAnsi" w:eastAsia="SimSun" w:hAnsiTheme="minorHAnsi" w:cstheme="minorBidi"/>
        </w:rPr>
        <w:t>,</w:t>
      </w:r>
      <w:r>
        <w:rPr>
          <w:rFonts w:asciiTheme="minorHAnsi" w:eastAsia="SimSun" w:hAnsiTheme="minorHAnsi" w:cstheme="minorBid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η</m:t>
            </m:r>
          </m:sub>
        </m:sSub>
      </m:oMath>
      <w:r w:rsidR="004E2653">
        <w:t xml:space="preserve"> – энергия активации сдвига в Дж, эффективная величина, подобная энергии активации диффузии</w:t>
      </w:r>
      <w:r>
        <w:t>.</w:t>
      </w:r>
    </w:p>
    <w:p w14:paraId="3BD39C70" w14:textId="77777777" w:rsidR="008209BC" w:rsidRPr="008209BC" w:rsidRDefault="008209BC" w:rsidP="001830AD">
      <w:pPr>
        <w:pStyle w:val="a3"/>
      </w:pPr>
    </w:p>
    <w:p w14:paraId="43B57B16" w14:textId="035A2B4C" w:rsidR="00983B76" w:rsidRDefault="00025D16" w:rsidP="001830AD">
      <w:pPr>
        <w:pStyle w:val="12"/>
      </w:pPr>
      <w:bookmarkStart w:id="142" w:name="_Toc136296710"/>
      <w:bookmarkStart w:id="143" w:name="_Toc167708178"/>
      <w:bookmarkStart w:id="144" w:name="_Toc167809597"/>
      <w:r w:rsidRPr="00F75ED3">
        <w:lastRenderedPageBreak/>
        <w:t>Экспериментальная</w:t>
      </w:r>
      <w:r>
        <w:t xml:space="preserve"> часть</w:t>
      </w:r>
      <w:bookmarkEnd w:id="142"/>
      <w:bookmarkEnd w:id="143"/>
      <w:bookmarkEnd w:id="144"/>
    </w:p>
    <w:p w14:paraId="4D696B50" w14:textId="513BF722" w:rsidR="004674C4" w:rsidRDefault="004674C4" w:rsidP="001830AD">
      <w:pPr>
        <w:pStyle w:val="20"/>
        <w:numPr>
          <w:ilvl w:val="0"/>
          <w:numId w:val="30"/>
        </w:numPr>
      </w:pPr>
      <w:bookmarkStart w:id="145" w:name="_Toc167708179"/>
      <w:bookmarkStart w:id="146" w:name="_Toc167809598"/>
      <w:r>
        <w:t xml:space="preserve">Численное </w:t>
      </w:r>
      <w:r w:rsidR="00F835A9">
        <w:t>моделирование</w:t>
      </w:r>
      <w:r>
        <w:t xml:space="preserve"> кинетической системы</w:t>
      </w:r>
      <w:bookmarkEnd w:id="145"/>
      <w:bookmarkEnd w:id="146"/>
    </w:p>
    <w:p w14:paraId="634D408A" w14:textId="3E928A7D" w:rsidR="00F835A9" w:rsidRDefault="00F835A9" w:rsidP="001830AD">
      <w:pPr>
        <w:pStyle w:val="31"/>
      </w:pPr>
      <w:bookmarkStart w:id="147" w:name="_Toc167708180"/>
      <w:bookmarkStart w:id="148" w:name="_Toc167809599"/>
      <w:r>
        <w:t>Метод моделирования</w:t>
      </w:r>
      <w:bookmarkEnd w:id="147"/>
      <w:bookmarkEnd w:id="148"/>
    </w:p>
    <w:p w14:paraId="4BF87E74" w14:textId="3D4A7E6B" w:rsidR="00F835A9" w:rsidRDefault="00F835A9" w:rsidP="001830AD">
      <w:pPr>
        <w:pStyle w:val="a3"/>
      </w:pPr>
      <w:r>
        <w:t xml:space="preserve">Для математического моделирования химических уравнений требуется решить систему однородных дифференциальных уравнений. Так как механизм фотоинициирования содержит реакции типа </w:t>
      </w:r>
      <m:oMath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 xml:space="preserve">⇆ 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D</m:t>
        </m:r>
      </m:oMath>
      <w:r>
        <w:t>, изменение концентрации соединения А описывается дифференциальным уравнением</w:t>
      </w:r>
      <w:r w:rsidR="009A7FA0">
        <w:t xml:space="preserve"> </w:t>
      </w:r>
      <w:r w:rsidR="009A7FA0">
        <w:fldChar w:fldCharType="begin"/>
      </w:r>
      <w:r w:rsidR="009A7FA0">
        <w:instrText xml:space="preserve"> REF _Ref166017628 \h </w:instrText>
      </w:r>
      <w:r w:rsidR="009A7FA0">
        <w:fldChar w:fldCharType="separate"/>
      </w:r>
      <w:r w:rsidR="002F4324">
        <w:t>(</w:t>
      </w:r>
      <w:r w:rsidR="002F4324">
        <w:rPr>
          <w:noProof/>
        </w:rPr>
        <w:t>24</w:t>
      </w:r>
      <w:r w:rsidR="002F4324">
        <w:t>)</w:t>
      </w:r>
      <w:r w:rsidR="009A7FA0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F835A9" w14:paraId="55443366" w14:textId="77777777" w:rsidTr="004C6295">
        <w:tc>
          <w:tcPr>
            <w:tcW w:w="500" w:type="pct"/>
          </w:tcPr>
          <w:p w14:paraId="17180A13" w14:textId="77777777" w:rsidR="00F835A9" w:rsidRDefault="00F835A9" w:rsidP="001830AD">
            <w:pPr>
              <w:pStyle w:val="a3"/>
            </w:pPr>
          </w:p>
        </w:tc>
        <w:tc>
          <w:tcPr>
            <w:tcW w:w="4000" w:type="pct"/>
          </w:tcPr>
          <w:p w14:paraId="10473DE4" w14:textId="77777777" w:rsidR="00F835A9" w:rsidRDefault="007B5F81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181E1624" w14:textId="70FF8BC6" w:rsidR="00F835A9" w:rsidRDefault="00F835A9" w:rsidP="001830AD">
            <w:pPr>
              <w:pStyle w:val="a3"/>
            </w:pPr>
            <w:bookmarkStart w:id="149" w:name="_Ref166017628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24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49"/>
          </w:p>
        </w:tc>
      </w:tr>
    </w:tbl>
    <w:p w14:paraId="28EB407A" w14:textId="4C78D9C4" w:rsidR="00F835A9" w:rsidRDefault="00F835A9" w:rsidP="001830AD">
      <w:pPr>
        <w:pStyle w:val="a3"/>
      </w:pPr>
      <w:r>
        <w:t xml:space="preserve">Для автоматического преобразования во избежание разного рода ошибок была использована программа </w:t>
      </w:r>
      <w:r>
        <w:rPr>
          <w:lang w:val="en-US"/>
        </w:rPr>
        <w:t>Kinet</w:t>
      </w:r>
      <w:r>
        <w:t xml:space="preserve"> интерфейс программы (см. </w:t>
      </w:r>
      <w:r>
        <w:fldChar w:fldCharType="begin"/>
      </w:r>
      <w:r>
        <w:instrText xml:space="preserve"> REF _Ref135390045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7</w:t>
      </w:r>
      <w:r>
        <w:fldChar w:fldCharType="end"/>
      </w:r>
      <w:r>
        <w:t>). Она позволяет записать уравнение каждой из реакций и константой скорости, соответственно, программа преобразует исходный механизм в систему дифференциальных уравнений с начальными условиями.</w:t>
      </w:r>
    </w:p>
    <w:p w14:paraId="552A3A45" w14:textId="51B065FB" w:rsidR="00AA3745" w:rsidRDefault="00F835A9" w:rsidP="006A74F0">
      <w:pPr>
        <w:pStyle w:val="a3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728CEC" wp14:editId="6E8B1D2E">
                <wp:extent cx="5811698" cy="2983792"/>
                <wp:effectExtent l="0" t="0" r="0" b="762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1698" cy="2983792"/>
                          <a:chOff x="-284018" y="-326712"/>
                          <a:chExt cx="6007270" cy="3084787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" r="46109"/>
                          <a:stretch/>
                        </pic:blipFill>
                        <pic:spPr>
                          <a:xfrm>
                            <a:off x="2688187" y="-326712"/>
                            <a:ext cx="3035065" cy="30841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" r="49585"/>
                          <a:stretch/>
                        </pic:blipFill>
                        <pic:spPr bwMode="auto">
                          <a:xfrm>
                            <a:off x="-284018" y="-318174"/>
                            <a:ext cx="2848335" cy="3076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1CC3F" id="Группа 32" o:spid="_x0000_s1026" style="width:457.6pt;height:234.95pt;mso-position-horizontal-relative:char;mso-position-vertical-relative:line" coordorigin="-2840,-3267" coordsize="60072,30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">
                <v:shape id="Рисунок 33" o:spid="_x0000_s1027" type="#_x0000_t75" style="position:absolute;left:26881;top:-3267;width:30351;height:3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">
                  <v:imagedata r:id="rId59" o:title="" cropleft="591f" cropright="30218f"/>
                </v:shape>
                <v:shape id="Рисунок 34" o:spid="_x0000_s1028" type="#_x0000_t75" style="position:absolute;left:-2840;top:-3181;width:28483;height:30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">
                  <v:imagedata r:id="rId60" o:title="" cropleft="365f" cropright="32496f"/>
                </v:shape>
                <w10:anchorlock/>
              </v:group>
            </w:pict>
          </mc:Fallback>
        </mc:AlternateContent>
      </w:r>
    </w:p>
    <w:p w14:paraId="69EB5ACE" w14:textId="07921E4F" w:rsidR="004E231C" w:rsidRPr="00B56262" w:rsidRDefault="004E231C" w:rsidP="004E231C">
      <w:pPr>
        <w:pStyle w:val="af2"/>
        <w:rPr>
          <w:noProof/>
          <w:color w:val="000000" w:themeColor="text1"/>
        </w:rPr>
      </w:pPr>
      <w:bookmarkStart w:id="150" w:name="_Ref1353900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7</w:t>
      </w:r>
      <w:r>
        <w:rPr>
          <w:noProof/>
        </w:rPr>
        <w:fldChar w:fldCharType="end"/>
      </w:r>
      <w:bookmarkEnd w:id="150"/>
      <w:r>
        <w:t xml:space="preserve">. Интерфейс программы </w:t>
      </w:r>
      <w:r>
        <w:rPr>
          <w:lang w:val="en-US"/>
        </w:rPr>
        <w:t>Kinet</w:t>
      </w:r>
      <w:r>
        <w:t>.</w:t>
      </w:r>
    </w:p>
    <w:p w14:paraId="77451C41" w14:textId="08FE7092" w:rsidR="009A7FA0" w:rsidRPr="00F835A9" w:rsidRDefault="00103D2C" w:rsidP="006A74F0">
      <w:pPr>
        <w:pStyle w:val="a3"/>
        <w:ind w:firstLine="0"/>
      </w:pPr>
      <w:r>
        <w:t xml:space="preserve"> </w:t>
      </w:r>
    </w:p>
    <w:p w14:paraId="0A263D58" w14:textId="0C290D00" w:rsidR="00F835A9" w:rsidRDefault="004674C4" w:rsidP="001830AD">
      <w:pPr>
        <w:pStyle w:val="a3"/>
      </w:pPr>
      <w:r>
        <w:t xml:space="preserve">Система </w:t>
      </w:r>
      <w:r w:rsidR="00AA3745">
        <w:t>таких дифференциальных уравнений не</w:t>
      </w:r>
      <w:r>
        <w:t xml:space="preserve"> линейн</w:t>
      </w:r>
      <w:r w:rsidR="00AA3745">
        <w:t xml:space="preserve">а, </w:t>
      </w:r>
      <w:r>
        <w:t xml:space="preserve">и </w:t>
      </w:r>
      <w:r w:rsidR="00AA3745">
        <w:t xml:space="preserve">простые </w:t>
      </w:r>
      <w:r>
        <w:t xml:space="preserve">методы исключения или метод Эйлера не подходят для решения. Метод </w:t>
      </w:r>
      <w:r w:rsidRPr="00D87B12">
        <w:t>квазистационарности</w:t>
      </w:r>
      <w:r>
        <w:t xml:space="preserve"> и метод квазиравновесия не могут быть применены, так они не позволяют точно посчитать поведение в начале процесса фотоинициировния (некоторые константы скорости которого крайне высоки), а ошибки при малых значениях времени повлекут за собой большие ошибки на всей области решения. Итоговая система обыкновенных дифференциальных уравнений является автономной и нелинейной. Для 2 переменных такие задачи могут быть решены методами фазового портрета. </w:t>
      </w:r>
      <w:r w:rsidRPr="00322207">
        <w:t>По этому изображению можно получить качественную картину поведения решений системы</w:t>
      </w:r>
      <w:r>
        <w:t xml:space="preserve"> </w:t>
      </w:r>
      <w:sdt>
        <w:sdtPr>
          <w:alias w:val="To edit, see citavi.com/edit"/>
          <w:tag w:val="CitaviPlaceholder#66811a63-425e-46c6-805a-89dd3c613069"/>
          <w:id w:val="-1751881209"/>
          <w:placeholder>
            <w:docPart w:val="AE84BFAFE4D04C0E942B05A59B16FB0F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YWVmOGQ3LWU5NGMtNDk5Ni04ZDYyLWZhOWZhM2Y2ODAwZiIsIlJhbmdlTGVuZ3RoIjo0LCJSZWZlcmVuY2VJZCI6IjI2NGRkYjllLTczODUtNDEzMS1iMGUwLWZmNDg3NWYyZGU2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kNGA0L3QvtC70YzQtCIsIk1pZGRsZU5hbWUiOiLQmC4iLCJQcm90ZWN0ZWQiOmZhbHNlLCJTZXgiOjAsIkNyZWF0ZWRCeSI6Il9IT01FIiwiQ3JlYXRlZE9uIjoiMjAyMy0wNS0xNFQxNzoxMzo0MSIsIk1vZGlmaWVkQnkiOiJfSE9NRSIsIklkIjoiZTVhMmYwZjEtNTg2Zi00NzUzLWFhMzUtNWU4MTMyM2QzOWU4IiwiTW9kaWZpZWRPbiI6IjIwMjMtMDUtMTRUMTc6MTM6NDEiLCJQcm9qZWN0Ijp7IiRpZCI6IjgiLCIkdHlwZSI6IlN3aXNzQWNhZGVtaWMuQ2l0YXZpLlByb2plY3QsIFN3aXNzQWNhZGVtaWMuQ2l0YXZpIn19XSwiQ2l0YXRpb25LZXkiOiLQktCY0JA4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}</w:instrText>
          </w:r>
          <w:r>
            <w:fldChar w:fldCharType="separate"/>
          </w:r>
          <w:r>
            <w:t>[51]</w:t>
          </w:r>
          <w:r>
            <w:fldChar w:fldCharType="end"/>
          </w:r>
        </w:sdtContent>
      </w:sdt>
      <w:r>
        <w:t xml:space="preserve">. Учитывая сложность системы уравнений для 11 переменных, наилучшее решение – использование численных методов подробное описание некоторых, наиболее простых из них, приведено, например в работе </w:t>
      </w:r>
      <w:sdt>
        <w:sdtPr>
          <w:alias w:val="To edit, see citavi.com/edit"/>
          <w:tag w:val="CitaviPlaceholder#d112e5b2-4763-494c-87ed-1c4ef8495c8c"/>
          <w:id w:val="1615334511"/>
          <w:placeholder>
            <w:docPart w:val="AE84BFAFE4D04C0E942B05A59B16FB0F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kNWY2MWU0LWRhZDMtNDBlYy1iYWZmLThjOWJhNzliZGM3Ni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xM1QwMjoyOTozNy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QxMTJlNWIyLTQ3NjMtNDk0Yy04N2VkLTFjNGVmODQ5NWM4Yy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 xml:space="preserve">, там же описаны оценки устойчивости методов и методики нахождения погрешности вычислений. </w:t>
      </w:r>
    </w:p>
    <w:p w14:paraId="41968D04" w14:textId="1DE46DC0" w:rsidR="00F835A9" w:rsidRDefault="00F835A9" w:rsidP="001830AD">
      <w:pPr>
        <w:pStyle w:val="a2"/>
      </w:pPr>
      <w:r>
        <w:lastRenderedPageBreak/>
        <w:t xml:space="preserve">В данной работе расчет системы дифференциальных уравнений производился с помощью языка программирования </w:t>
      </w:r>
      <w:r>
        <w:rPr>
          <w:lang w:val="en-US"/>
        </w:rPr>
        <w:t>python</w:t>
      </w:r>
      <w:r w:rsidRPr="00A4663B">
        <w:t xml:space="preserve">. </w:t>
      </w:r>
      <w:r>
        <w:t xml:space="preserve">Для расчета использовался метод BDF, так как он </w:t>
      </w:r>
      <w:r w:rsidRPr="00DD4F77">
        <w:t>облада</w:t>
      </w:r>
      <w:r>
        <w:t>е</w:t>
      </w:r>
      <w:r w:rsidRPr="00DD4F77">
        <w:t>т хорошей устойчивостью и эффективностью</w:t>
      </w:r>
      <w:r>
        <w:t xml:space="preserve">, тем самым </w:t>
      </w:r>
      <w:r w:rsidRPr="00CF37D1">
        <w:t>позволяя</w:t>
      </w:r>
      <w:r>
        <w:t xml:space="preserve"> быстро и точно решать жесткие системы. При возникновении большой ошибки при решении алгоритм распознает это и автоматически переключается на явный метод Рунге-Кутты с меньшим шагом по времени, тем самым снижая вероятность неправильных вычислений.</w:t>
      </w:r>
    </w:p>
    <w:p w14:paraId="71737CC8" w14:textId="5CF4D302" w:rsidR="00F835A9" w:rsidRDefault="00F835A9" w:rsidP="001830AD">
      <w:pPr>
        <w:pStyle w:val="31"/>
      </w:pPr>
      <w:bookmarkStart w:id="151" w:name="_Toc167708181"/>
      <w:bookmarkStart w:id="152" w:name="_Toc167809600"/>
      <w:r>
        <w:t>Редукция системы</w:t>
      </w:r>
      <w:bookmarkEnd w:id="151"/>
      <w:bookmarkEnd w:id="152"/>
    </w:p>
    <w:p w14:paraId="17D2E256" w14:textId="65327CD4" w:rsidR="00AA3745" w:rsidRDefault="00AA3745" w:rsidP="001830AD">
      <w:pPr>
        <w:pStyle w:val="a3"/>
        <w:rPr>
          <w:noProof/>
        </w:rPr>
      </w:pPr>
      <w:r>
        <w:rPr>
          <w:noProof/>
        </w:rPr>
        <w:t xml:space="preserve">Однако схемы фотоиницирования и полимеризации, описанные выше, состоят из множества реакций и включают большое количество промежуточных частиц. Численное решение этой системы даже без расчета пространственного </w:t>
      </w:r>
      <w:r w:rsidRPr="007C62EF">
        <w:t>распределени</w:t>
      </w:r>
      <w:r>
        <w:t>я концентрации</w:t>
      </w:r>
      <w:r>
        <w:rPr>
          <w:noProof/>
        </w:rPr>
        <w:t xml:space="preserve"> отдельных компонентов – процесс весьма трудоемкий, при этом константы некоторых реакций </w:t>
      </w:r>
      <w:r w:rsidRPr="00A33384">
        <w:t>настолько</w:t>
      </w:r>
      <w:r>
        <w:rPr>
          <w:noProof/>
        </w:rPr>
        <w:t xml:space="preserve"> малы, что не оказывают влияние на куда более быстрые процессы, поэтому такие реакции можно исключить из расчета.</w:t>
      </w:r>
      <w:r w:rsidRPr="00FC3DF4">
        <w:rPr>
          <w:noProof/>
        </w:rPr>
        <w:t xml:space="preserve"> </w:t>
      </w:r>
      <w:r>
        <w:rPr>
          <w:noProof/>
        </w:rPr>
        <w:t xml:space="preserve"> </w:t>
      </w:r>
    </w:p>
    <w:p w14:paraId="374FE911" w14:textId="55C14072" w:rsidR="00AA3745" w:rsidRDefault="00AA3745" w:rsidP="001830AD">
      <w:pPr>
        <w:pStyle w:val="a3"/>
        <w:rPr>
          <w:noProof/>
        </w:rPr>
      </w:pPr>
      <w:r>
        <w:rPr>
          <w:noProof/>
        </w:rPr>
        <w:t xml:space="preserve">Процесс исключения </w:t>
      </w:r>
      <w:r w:rsidRPr="008C0A16">
        <w:t>уравнений</w:t>
      </w:r>
      <w:r>
        <w:rPr>
          <w:noProof/>
        </w:rPr>
        <w:t xml:space="preserve"> или переменных из системы называется </w:t>
      </w:r>
      <w:r w:rsidRPr="00433823">
        <w:rPr>
          <w:b/>
          <w:bCs/>
          <w:i/>
          <w:iCs/>
          <w:noProof/>
        </w:rPr>
        <w:t>редукцией</w:t>
      </w:r>
      <w:r>
        <w:rPr>
          <w:b/>
          <w:bCs/>
          <w:i/>
          <w:iCs/>
          <w:noProof/>
        </w:rPr>
        <w:t xml:space="preserve">. </w:t>
      </w:r>
      <w:r>
        <w:rPr>
          <w:noProof/>
        </w:rPr>
        <w:t xml:space="preserve">Для простых систем сущетсвует множество методов редукции: </w:t>
      </w:r>
      <w:r w:rsidRPr="00DF348A">
        <w:rPr>
          <w:noProof/>
        </w:rPr>
        <w:t>замены переменных</w:t>
      </w:r>
      <w:r>
        <w:rPr>
          <w:noProof/>
        </w:rPr>
        <w:t xml:space="preserve">, </w:t>
      </w:r>
      <w:r w:rsidRPr="00DF348A">
        <w:rPr>
          <w:noProof/>
        </w:rPr>
        <w:t>интегрирующих множителей</w:t>
      </w:r>
      <w:r>
        <w:rPr>
          <w:noProof/>
        </w:rPr>
        <w:t xml:space="preserve">, </w:t>
      </w:r>
      <w:r w:rsidRPr="00DF348A">
        <w:rPr>
          <w:noProof/>
        </w:rPr>
        <w:t>разделения переменных</w:t>
      </w:r>
      <w:r>
        <w:rPr>
          <w:noProof/>
        </w:rPr>
        <w:t>, ф</w:t>
      </w:r>
      <w:r w:rsidRPr="00DF348A">
        <w:rPr>
          <w:noProof/>
        </w:rPr>
        <w:t>урье преобразовани</w:t>
      </w:r>
      <w:r>
        <w:rPr>
          <w:noProof/>
        </w:rPr>
        <w:t xml:space="preserve">я и др. Однако для систем, подобных рассмотренной выше,  использование этих методов не представляется возможным, в первую очередь, из-за нелинейных составляющих, которые имеют значения </w:t>
      </w:r>
      <w:r w:rsidRPr="00FC3DF4">
        <w:t>константы</w:t>
      </w:r>
      <w:r>
        <w:rPr>
          <w:noProof/>
        </w:rPr>
        <w:t xml:space="preserve"> скоростей,</w:t>
      </w:r>
      <w:r>
        <w:t xml:space="preserve"> на несколько порядков превосходящих константы скоростей линейных реакций</w:t>
      </w:r>
      <w:r>
        <w:rPr>
          <w:noProof/>
        </w:rPr>
        <w:t xml:space="preserve">, поэтому сильно влияют на конечное решение и не позволяют примести систему к линейному виду. </w:t>
      </w:r>
      <w:r w:rsidRPr="00A33384">
        <w:t>Посторенние</w:t>
      </w:r>
      <w:r>
        <w:rPr>
          <w:noProof/>
        </w:rPr>
        <w:t xml:space="preserve"> фазовых диаграмм ослажнено большой размерностью системы и сложностью анализа таких многомерных данных. Поэтому для редукции системы был выбран гибридный подход, учитывающий химический характер подобных систем. </w:t>
      </w:r>
      <w:r>
        <w:rPr>
          <w:noProof/>
        </w:rPr>
        <w:lastRenderedPageBreak/>
        <w:t xml:space="preserve">Суть его заключается в выборе лимитирующей стадии каждой отдельной цепочки и сравнении упрощенной системы с первоначальной при разных значениях констант. </w:t>
      </w:r>
    </w:p>
    <w:p w14:paraId="71D2461A" w14:textId="39026A2B" w:rsidR="008B5BA9" w:rsidRDefault="00155AD0" w:rsidP="001830AD">
      <w:pPr>
        <w:pStyle w:val="31"/>
        <w:rPr>
          <w:noProof/>
        </w:rPr>
      </w:pPr>
      <w:bookmarkStart w:id="153" w:name="_Toc167708182"/>
      <w:bookmarkStart w:id="154" w:name="_Toc167809601"/>
      <w:r>
        <w:rPr>
          <w:noProof/>
        </w:rPr>
        <w:t>Экспериментальная проверка значений констант скоростей</w:t>
      </w:r>
      <w:bookmarkEnd w:id="153"/>
      <w:bookmarkEnd w:id="154"/>
    </w:p>
    <w:p w14:paraId="122A540A" w14:textId="7EBFF54F" w:rsidR="00155AD0" w:rsidRDefault="00155AD0" w:rsidP="001830AD">
      <w:pPr>
        <w:pStyle w:val="a3"/>
      </w:pPr>
      <w:r>
        <w:t xml:space="preserve">Для проверки правильности диапазонов констант скоростей и корректности редуцированной схемы были экспериментально получены кривые конверсии для фотополимеризующихся композиций составов ПЭТА, ДМЭГ, ОКМ-2 – бутанол-1 20% спирта по массе. </w:t>
      </w:r>
      <w:r w:rsidRPr="00155AD0">
        <w:t xml:space="preserve">Кинетику фотополимеризации </w:t>
      </w:r>
      <w:r w:rsidR="009C7B5B">
        <w:t>мономеров снимали</w:t>
      </w:r>
      <w:r w:rsidRPr="00155AD0">
        <w:t xml:space="preserve"> методом FTIR-спектроскопии. ФПК готовили растворением </w:t>
      </w:r>
      <w:r w:rsidR="009C7B5B">
        <w:t>3</w:t>
      </w:r>
      <w:r w:rsidR="009C7B5B" w:rsidRPr="009C7B5B">
        <w:t>,6-ди-трет-бутил-о-бензохинон</w:t>
      </w:r>
      <w:r w:rsidR="009C7B5B">
        <w:t>а</w:t>
      </w:r>
      <w:r w:rsidR="009C7B5B" w:rsidRPr="009C7B5B">
        <w:t xml:space="preserve"> </w:t>
      </w:r>
      <w:r w:rsidRPr="00155AD0">
        <w:t>(C = 0.0036 моль/л и 0.036 моль/л) и амина (C = 0.18 моль/л) в олигомере</w:t>
      </w:r>
      <w:r w:rsidR="007A6C1D">
        <w:t xml:space="preserve">. </w:t>
      </w:r>
      <w:r w:rsidRPr="00155AD0">
        <w:t>Регистрировали спектры с использованием спектрометра ФТ-801 (Simex, Россия) и блока НПВО-А с алмазным элементом. Для фотополимеризации использовалась интегральная светодиодная система с λ</w:t>
      </w:r>
      <w:r w:rsidR="007A6C1D">
        <w:t xml:space="preserve"> </w:t>
      </w:r>
      <w:r w:rsidRPr="00155AD0">
        <w:t>= 385 и 410 нм с регулируемым диапазоном мощности облучения 0-48.6 мВт/см2 в месте расположения ФПК. Конверси</w:t>
      </w:r>
      <w:r w:rsidR="00160789">
        <w:t>ю</w:t>
      </w:r>
      <w:r w:rsidRPr="00155AD0">
        <w:t xml:space="preserve"> PETA рассчитывали по изменению интенсивности полосы поглощения акрилатных групп 806 см</w:t>
      </w:r>
      <w:r w:rsidRPr="007A6C1D">
        <w:rPr>
          <w:vertAlign w:val="superscript"/>
        </w:rPr>
        <w:t>-1</w:t>
      </w:r>
      <w:r w:rsidRPr="00155AD0">
        <w:t xml:space="preserve"> относительно неизменяющейся интенсивности полосы, отвечающей колебаниям </w:t>
      </w:r>
      <w:r w:rsidR="002C62AC" w:rsidRPr="002C62AC">
        <w:t>сложноэфирной группы</w:t>
      </w:r>
      <w:r w:rsidRPr="002C62AC">
        <w:t xml:space="preserve"> 1720 см</w:t>
      </w:r>
      <w:r w:rsidRPr="002C62AC">
        <w:rPr>
          <w:vertAlign w:val="superscript"/>
        </w:rPr>
        <w:t>-1</w:t>
      </w:r>
      <w:r w:rsidRPr="002C62AC">
        <w:t>. Каж</w:t>
      </w:r>
      <w:r w:rsidRPr="00155AD0">
        <w:t xml:space="preserve">дая кинетическая кривая полимеризации представляет собой средний результат </w:t>
      </w:r>
      <w:r w:rsidR="00B55FD9">
        <w:t>двух</w:t>
      </w:r>
      <w:r w:rsidRPr="00155AD0">
        <w:t xml:space="preserve"> экспериментов, отличающихся максимальной скоростью поверхностной полимеризации и ограничивающей конверсию не более чем на 5%.</w:t>
      </w:r>
    </w:p>
    <w:p w14:paraId="0F76D07A" w14:textId="5C288474" w:rsidR="00B55FD9" w:rsidRPr="00155AD0" w:rsidRDefault="00B55FD9" w:rsidP="00B55FD9">
      <w:pPr>
        <w:pStyle w:val="a3"/>
      </w:pPr>
      <w:r>
        <w:t xml:space="preserve">Значения констант скоростей находилось методом МНК при сравнении экспериментальных и рассчитанных данных конверсии мономера с учетом ограничений на диапазоны значений для степеней конверсии до 10% (до наступления гель эффекта). </w:t>
      </w:r>
    </w:p>
    <w:p w14:paraId="36BC33A9" w14:textId="6035873D" w:rsidR="009661DD" w:rsidRDefault="009661DD" w:rsidP="001830AD">
      <w:pPr>
        <w:pStyle w:val="20"/>
      </w:pPr>
      <w:bookmarkStart w:id="155" w:name="_Toc167708183"/>
      <w:bookmarkStart w:id="156" w:name="_Toc167809602"/>
      <w:r>
        <w:lastRenderedPageBreak/>
        <w:t xml:space="preserve">Оценка коэффициентов </w:t>
      </w:r>
      <w:r w:rsidR="00957552">
        <w:t>самодиффузии</w:t>
      </w:r>
      <w:bookmarkEnd w:id="155"/>
      <w:bookmarkEnd w:id="156"/>
    </w:p>
    <w:p w14:paraId="009220FB" w14:textId="4648DAD7" w:rsidR="003E3078" w:rsidRDefault="003E3078" w:rsidP="001830AD">
      <w:pPr>
        <w:pStyle w:val="31"/>
      </w:pPr>
      <w:bookmarkStart w:id="157" w:name="_Toc167708184"/>
      <w:bookmarkStart w:id="158" w:name="_Toc167809603"/>
      <w:r>
        <w:t>Молекулярная динамика</w:t>
      </w:r>
      <w:bookmarkEnd w:id="157"/>
      <w:bookmarkEnd w:id="158"/>
    </w:p>
    <w:p w14:paraId="1D852DAD" w14:textId="0AD5C4A6" w:rsidR="00983B76" w:rsidRDefault="00187311" w:rsidP="001830AD">
      <w:pPr>
        <w:pStyle w:val="a3"/>
      </w:pPr>
      <w:r>
        <w:t>Для оценки значений коэффициентов диффузии можно воспользоваться методом молекулярной динамики.</w:t>
      </w:r>
      <w:r w:rsidR="00983B76" w:rsidRPr="00983B76">
        <w:t xml:space="preserve"> </w:t>
      </w:r>
      <w:r w:rsidR="00983B76" w:rsidRPr="00374047">
        <w:t xml:space="preserve">Молекулярная динамика — это метод компьютерного моделирования, который используется для изучения движения атомов и молекул в системе с помощью уравнений движения и взаимодействия между частицами.  Метод позволяет исследовать вращательное и поступательное движение молекул, колебания атомов и атомных групп, конформационные перестройки и другие внутримолекулярные процессы. Характерные времена этих движений могут варьироваться от очень коротких </w:t>
      </w:r>
      <m:oMath>
        <m:r>
          <w:rPr>
            <w:rFonts w:ascii="Cambria Math" w:hAnsi="Cambria Math"/>
          </w:rPr>
          <m:t>(~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-14</m:t>
            </m:r>
          </m:sup>
        </m:sSup>
        <m:r>
          <w:rPr>
            <w:rFonts w:ascii="Cambria Math" w:hAnsi="Cambria Math"/>
          </w:rPr>
          <m:t>c)</m:t>
        </m:r>
      </m:oMath>
      <w:r w:rsidR="00983B76" w:rsidRPr="00374047">
        <w:t xml:space="preserve"> до длительных (</w:t>
      </w:r>
      <m:oMath>
        <m: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c</m:t>
        </m:r>
      </m:oMath>
      <w:r w:rsidR="009C3840">
        <w:t>)</w:t>
      </w:r>
      <w:r w:rsidR="00983B76" w:rsidRPr="00374047">
        <w:t>, в зависимости от множества факторов, таких как структура молекул, их окружение, плотность вещества, температура и другие параметры. Широко применяется в различных областях науки: позволяет изучать различные физические и химические процессы, такие как конформационная динамика биологических молекул, реакции веществ в растворе, поведение материалов при различных условиях. В том числе может использоваться для нахождения коэффициентов диффузии веществ в различных системах.</w:t>
      </w:r>
    </w:p>
    <w:p w14:paraId="19360D1B" w14:textId="77777777" w:rsidR="00983B76" w:rsidRPr="00DA7020" w:rsidRDefault="00983B76" w:rsidP="001830AD">
      <w:pPr>
        <w:pStyle w:val="a3"/>
      </w:pPr>
      <w:r w:rsidRPr="00DA7020">
        <w:t>Основная идея MD заключается в том, что макроскопические свойства системы могут быть объяснены и поняты через анализ поведения ее составляющих частиц на микроскопическом уровне, при этом выполняется численное решение уравнений движения для каждого атома или молекулы в системе с учетом сил, действующих между ними, например, силы Леннарда-Джонса или потенциалы Морзе. Расчет включает следующие этапы:</w:t>
      </w:r>
    </w:p>
    <w:p w14:paraId="49A194AF" w14:textId="6221CC78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 xml:space="preserve">определение системы, ее составляющих и параметров взаимодействия атомов, так называемого силового поля: параметры сил, действующих </w:t>
      </w:r>
      <w:r w:rsidRPr="00CD7ED0">
        <w:lastRenderedPageBreak/>
        <w:t>между атомами, связанными химической связью; угловые параметры; параметры диэдрических углов; параметры дальнего взаимодействия</w:t>
      </w:r>
      <w:r>
        <w:t>,</w:t>
      </w:r>
    </w:p>
    <w:p w14:paraId="56D1C92D" w14:textId="4EA31A21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минимизация энергии взаимодействия атомов в системе – приведение системе к термодинамическому равновесию</w:t>
      </w:r>
      <w:r>
        <w:t>,</w:t>
      </w:r>
    </w:p>
    <w:p w14:paraId="491FA7C0" w14:textId="617BEB62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решение системы уравнений движения для каждой частицы</w:t>
      </w:r>
      <w:r>
        <w:t>,</w:t>
      </w:r>
    </w:p>
    <w:p w14:paraId="5E7359DF" w14:textId="5D9FEF94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анализ траектории для получения информации о макросостоянии системы</w:t>
      </w:r>
      <w:r>
        <w:t>.</w:t>
      </w:r>
    </w:p>
    <w:p w14:paraId="4CBFC727" w14:textId="7EF2DC5E" w:rsidR="009661DD" w:rsidRDefault="00A41419" w:rsidP="001830AD">
      <w:pPr>
        <w:pStyle w:val="a3"/>
      </w:pPr>
      <w:r>
        <w:t xml:space="preserve">Оценку коэффициентов самодиффузии мономеров можно провести с помощью уравнения </w:t>
      </w:r>
      <w:r w:rsidRPr="001954ED">
        <w:t>Эйнштейна-Смолуховского</w:t>
      </w:r>
      <w:r>
        <w:t xml:space="preserve"> (см. Формула </w:t>
      </w:r>
      <w:r>
        <w:fldChar w:fldCharType="begin"/>
      </w:r>
      <w:r>
        <w:instrText xml:space="preserve"> REF _Ref166447897 \h </w:instrText>
      </w:r>
      <w:r>
        <w:fldChar w:fldCharType="separate"/>
      </w:r>
      <w:r w:rsidR="002F4324">
        <w:t>(</w:t>
      </w:r>
      <w:r w:rsidR="002F4324">
        <w:rPr>
          <w:noProof/>
        </w:rPr>
        <w:t>11</w:t>
      </w:r>
      <w:r>
        <w:fldChar w:fldCharType="end"/>
      </w:r>
      <w:r>
        <w:t xml:space="preserve">)). Для этого используется встроенная утилита программного пакета </w:t>
      </w:r>
      <w:r>
        <w:rPr>
          <w:lang w:val="en-US"/>
        </w:rPr>
        <w:t>GROMACS</w:t>
      </w:r>
      <w:r>
        <w:t xml:space="preserve"> – </w:t>
      </w:r>
      <w:r w:rsidRPr="00A41419">
        <w:rPr>
          <w:i/>
          <w:iCs/>
          <w:lang w:val="en-US"/>
        </w:rPr>
        <w:t>gmx</w:t>
      </w:r>
      <w:r w:rsidRPr="00A41419">
        <w:rPr>
          <w:i/>
          <w:iCs/>
        </w:rPr>
        <w:t xml:space="preserve"> </w:t>
      </w:r>
      <w:r w:rsidRPr="00A41419">
        <w:rPr>
          <w:i/>
          <w:iCs/>
          <w:lang w:val="en-US"/>
        </w:rPr>
        <w:t>msd</w:t>
      </w:r>
      <w:r w:rsidRPr="00A41419">
        <w:rPr>
          <w:i/>
          <w:iCs/>
        </w:rPr>
        <w:t>.</w:t>
      </w:r>
      <w:r>
        <w:rPr>
          <w:i/>
          <w:iCs/>
        </w:rPr>
        <w:t xml:space="preserve"> </w:t>
      </w:r>
      <w:r w:rsidRPr="00A41419">
        <w:t>Она позволяет вычисл</w:t>
      </w:r>
      <w:r>
        <w:t>и</w:t>
      </w:r>
      <w:r w:rsidRPr="00A41419">
        <w:t>т</w:t>
      </w:r>
      <w:r>
        <w:t xml:space="preserve">ь среднеквадратичное смещение молекул в зависимости от времени. На графике ниже </w:t>
      </w:r>
      <w:r w:rsidR="00935588" w:rsidRPr="00935588">
        <w:t>(</w:t>
      </w:r>
      <w:r w:rsidR="00935588">
        <w:t xml:space="preserve">см. </w:t>
      </w:r>
      <w:r w:rsidR="00935588">
        <w:fldChar w:fldCharType="begin"/>
      </w:r>
      <w:r w:rsidR="00935588">
        <w:instrText xml:space="preserve"> REF _Ref166456190 \h </w:instrText>
      </w:r>
      <w:r w:rsidR="00935588">
        <w:fldChar w:fldCharType="separate"/>
      </w:r>
      <w:r w:rsidR="002F4324">
        <w:t xml:space="preserve">Рисунок </w:t>
      </w:r>
      <w:r w:rsidR="002F4324">
        <w:rPr>
          <w:noProof/>
        </w:rPr>
        <w:t>8</w:t>
      </w:r>
      <w:r w:rsidR="00935588">
        <w:fldChar w:fldCharType="end"/>
      </w:r>
      <w:r w:rsidR="00935588" w:rsidRPr="00935588">
        <w:t>)</w:t>
      </w:r>
      <w:r w:rsidR="00935588">
        <w:t xml:space="preserve"> </w:t>
      </w:r>
      <w:r>
        <w:t xml:space="preserve">представлена типичная кривая среднеквадратичного смещения – </w:t>
      </w:r>
      <w:r>
        <w:rPr>
          <w:lang w:val="en-US"/>
        </w:rPr>
        <w:t>MSD</w:t>
      </w:r>
      <w:r w:rsidR="001E4D15">
        <w:t>. Выбирая наиболее ровный участок кривой</w:t>
      </w:r>
      <w:r w:rsidR="004E1108">
        <w:t>,</w:t>
      </w:r>
      <w:r w:rsidR="001E4D15">
        <w:t xml:space="preserve"> </w:t>
      </w:r>
      <w:r w:rsidR="00734C52">
        <w:t>по его наклону</w:t>
      </w:r>
      <w:r w:rsidR="001E4D15">
        <w:t xml:space="preserve"> можно оценить коэффициент диффузии компонента</w:t>
      </w:r>
      <w:r w:rsidR="00734C52">
        <w:t xml:space="preserve"> </w:t>
      </w:r>
      <w:r w:rsidR="00734C52">
        <w:fldChar w:fldCharType="begin"/>
      </w:r>
      <w:r w:rsidR="00734C52">
        <w:instrText xml:space="preserve"> REF _Ref166456447 \h </w:instrText>
      </w:r>
      <w:r w:rsidR="00734C52">
        <w:fldChar w:fldCharType="separate"/>
      </w:r>
      <w:r w:rsidR="002F4324">
        <w:t>(</w:t>
      </w:r>
      <w:r w:rsidR="002F4324">
        <w:rPr>
          <w:noProof/>
        </w:rPr>
        <w:t>25</w:t>
      </w:r>
      <w:r w:rsidR="002F4324">
        <w:t>)</w:t>
      </w:r>
      <w:r w:rsidR="00734C52">
        <w:fldChar w:fldCharType="end"/>
      </w:r>
      <w:r w:rsidR="004E1108">
        <w:t xml:space="preserve"> в том числе и коэффициент самодиффузии</w:t>
      </w:r>
      <w:r w:rsidR="00835C63">
        <w:t xml:space="preserve"> (для 3 мерного случая)</w:t>
      </w:r>
      <w:r w:rsidR="00734C5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734C52" w14:paraId="373734CB" w14:textId="77777777" w:rsidTr="00E67AEA">
        <w:tc>
          <w:tcPr>
            <w:tcW w:w="500" w:type="pct"/>
          </w:tcPr>
          <w:p w14:paraId="13A156FE" w14:textId="77777777" w:rsidR="00734C52" w:rsidRDefault="00734C52" w:rsidP="001830AD">
            <w:pPr>
              <w:pStyle w:val="a3"/>
            </w:pPr>
          </w:p>
        </w:tc>
        <w:tc>
          <w:tcPr>
            <w:tcW w:w="4000" w:type="pct"/>
          </w:tcPr>
          <w:p w14:paraId="2F92FAC8" w14:textId="64C975CA" w:rsidR="00734C52" w:rsidRDefault="00734C5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MSD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4ABA073" w14:textId="27F71AE2" w:rsidR="00734C52" w:rsidRDefault="00734C52" w:rsidP="001830AD">
            <w:pPr>
              <w:pStyle w:val="a3"/>
            </w:pPr>
            <w:bookmarkStart w:id="159" w:name="_Ref166456447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25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159"/>
          </w:p>
        </w:tc>
      </w:tr>
    </w:tbl>
    <w:p w14:paraId="651B0377" w14:textId="77777777" w:rsidR="00935588" w:rsidRDefault="00935588" w:rsidP="006A74F0">
      <w:pPr>
        <w:pStyle w:val="a3"/>
        <w:ind w:firstLine="0"/>
      </w:pPr>
      <w:r w:rsidRPr="00935588">
        <w:rPr>
          <w:noProof/>
        </w:rPr>
        <w:lastRenderedPageBreak/>
        <w:drawing>
          <wp:inline distT="0" distB="0" distL="0" distR="0" wp14:anchorId="1DC058F5" wp14:editId="37DE887C">
            <wp:extent cx="5820508" cy="3021625"/>
            <wp:effectExtent l="0" t="0" r="8890" b="7620"/>
            <wp:docPr id="1026" name="Picture 2" descr="Example MSD plot">
              <a:extLst xmlns:a="http://schemas.openxmlformats.org/drawingml/2006/main">
                <a:ext uri="{FF2B5EF4-FFF2-40B4-BE49-F238E27FC236}">
                  <a16:creationId xmlns:a16="http://schemas.microsoft.com/office/drawing/2014/main" id="{259FEE1C-976C-4730-83B3-701C6AABD8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Example MSD plot">
                      <a:extLst>
                        <a:ext uri="{FF2B5EF4-FFF2-40B4-BE49-F238E27FC236}">
                          <a16:creationId xmlns:a16="http://schemas.microsoft.com/office/drawing/2014/main" id="{259FEE1C-976C-4730-83B3-701C6AABD8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8080" r="12048" b="5066"/>
                    <a:stretch/>
                  </pic:blipFill>
                  <pic:spPr bwMode="auto">
                    <a:xfrm>
                      <a:off x="0" y="0"/>
                      <a:ext cx="5857529" cy="30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B92F" w14:textId="463A6191" w:rsidR="001B5A6B" w:rsidRPr="00B56262" w:rsidRDefault="00935588" w:rsidP="001771C7">
      <w:pPr>
        <w:pStyle w:val="af2"/>
      </w:pPr>
      <w:bookmarkStart w:id="160" w:name="_Ref166456190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8</w:t>
      </w:r>
      <w:r w:rsidR="004719C4">
        <w:rPr>
          <w:noProof/>
        </w:rPr>
        <w:fldChar w:fldCharType="end"/>
      </w:r>
      <w:bookmarkEnd w:id="160"/>
      <w:r w:rsidR="00B56262">
        <w:rPr>
          <w:noProof/>
        </w:rPr>
        <w:t xml:space="preserve"> -</w:t>
      </w:r>
      <w:r>
        <w:t xml:space="preserve"> Вид типичной кривой </w:t>
      </w:r>
      <w:r>
        <w:rPr>
          <w:lang w:val="en-US"/>
        </w:rPr>
        <w:t>MSD</w:t>
      </w:r>
    </w:p>
    <w:p w14:paraId="7B242D38" w14:textId="77777777" w:rsidR="0073469A" w:rsidRPr="00B56262" w:rsidRDefault="0073469A" w:rsidP="0073469A">
      <w:pPr>
        <w:rPr>
          <w:lang w:eastAsia="ru-RU"/>
        </w:rPr>
      </w:pPr>
    </w:p>
    <w:p w14:paraId="28C8A19B" w14:textId="2CF516DA" w:rsidR="008748D5" w:rsidRDefault="008748D5" w:rsidP="001830AD">
      <w:pPr>
        <w:pStyle w:val="31"/>
      </w:pPr>
      <w:bookmarkStart w:id="161" w:name="_Toc167708185"/>
      <w:bookmarkStart w:id="162" w:name="_Toc167809604"/>
      <w:r>
        <w:t>Нахождение вязкостей чистых мономеров</w:t>
      </w:r>
      <w:bookmarkEnd w:id="161"/>
      <w:bookmarkEnd w:id="162"/>
    </w:p>
    <w:p w14:paraId="25B8FB5B" w14:textId="0A9F90A7" w:rsidR="008748D5" w:rsidRDefault="008748D5" w:rsidP="001830AD">
      <w:pPr>
        <w:pStyle w:val="a3"/>
      </w:pPr>
      <w:r>
        <w:t xml:space="preserve">Для нахождения зависимости коэффициентов самодиффузии мономеров от температуры можно воспользоваться соотношением Стокса (см. Формула </w:t>
      </w:r>
      <w:r>
        <w:fldChar w:fldCharType="begin"/>
      </w:r>
      <w:r>
        <w:instrText xml:space="preserve"> REF _Ref166460680 \h </w:instrText>
      </w:r>
      <w:r>
        <w:fldChar w:fldCharType="separate"/>
      </w:r>
      <w:r w:rsidR="002F4324">
        <w:t>(</w:t>
      </w:r>
      <w:r w:rsidR="002F4324">
        <w:rPr>
          <w:noProof/>
        </w:rPr>
        <w:t>31</w:t>
      </w:r>
      <w:r w:rsidR="002F4324">
        <w:t>)</w:t>
      </w:r>
      <w:r>
        <w:fldChar w:fldCharType="end"/>
      </w:r>
      <w:r>
        <w:t>), для этого требуется знать соотношение вязкостей чистого мономера при разных температурах.</w:t>
      </w:r>
      <w:r w:rsidRPr="008748D5">
        <w:t xml:space="preserve"> </w:t>
      </w:r>
      <w:r>
        <w:t>Для этого использовался</w:t>
      </w:r>
      <w:r w:rsidRPr="00033B7E">
        <w:t xml:space="preserve"> вискозиметр </w:t>
      </w:r>
      <w:r w:rsidRPr="00FE0206">
        <w:t>DV</w:t>
      </w:r>
      <w:r w:rsidRPr="00033B7E">
        <w:t>-</w:t>
      </w:r>
      <w:r w:rsidRPr="00FE0206">
        <w:t>II</w:t>
      </w:r>
      <w:r w:rsidRPr="00033B7E">
        <w:t>+</w:t>
      </w:r>
      <w:r w:rsidRPr="00FE0206">
        <w:t>PRO</w:t>
      </w:r>
      <w:r w:rsidRPr="00033B7E">
        <w:t>, измеряющ</w:t>
      </w:r>
      <w:r>
        <w:t>ий</w:t>
      </w:r>
      <w:r w:rsidRPr="00033B7E">
        <w:t xml:space="preserve"> динамическую вязкость. </w:t>
      </w:r>
      <w:r w:rsidRPr="00074D20">
        <w:t>Для</w:t>
      </w:r>
      <w:r>
        <w:t xml:space="preserve"> снятия показаний вязкости и температуры с прибора использовалась веб</w:t>
      </w:r>
      <w:r w:rsidR="00357AB0">
        <w:t>-</w:t>
      </w:r>
      <w:r>
        <w:t xml:space="preserve">камера, которая записывала видео с дисплея прибора. После чего видео поступало на обработку и коррекцию цвета и размера изображения. Полученное обработанное видео поступала на вход оригинальному программному комплексу, основанному на системе распознавания изображений Tesseract OCR, программа распознавала полученные участки и проверяла корректность полученных значений. Далее данные претерпевали статистическую обработку: регрессионный анализ и оценка адекватности </w:t>
      </w:r>
      <w:r w:rsidR="00357AB0">
        <w:t>регрессии</w:t>
      </w:r>
      <w:r>
        <w:t xml:space="preserve">. По результатам всех экспериментов были сформированы сводные графики </w:t>
      </w:r>
    </w:p>
    <w:p w14:paraId="499CD6B8" w14:textId="77777777" w:rsidR="008748D5" w:rsidRDefault="008748D5" w:rsidP="001830AD">
      <w:pPr>
        <w:pStyle w:val="a3"/>
      </w:pPr>
      <w:r>
        <w:lastRenderedPageBreak/>
        <w:t>Объектами исследования стали:</w:t>
      </w:r>
    </w:p>
    <w:p w14:paraId="20E63E9E" w14:textId="77777777" w:rsidR="008748D5" w:rsidRPr="004554DB" w:rsidRDefault="008748D5" w:rsidP="001830AD">
      <w:pPr>
        <w:pStyle w:val="a2"/>
      </w:pPr>
      <w:r>
        <w:t xml:space="preserve">Мономеры: </w:t>
      </w:r>
      <w:r>
        <w:rPr>
          <w:lang w:val="en-US"/>
        </w:rPr>
        <w:t>OCM</w:t>
      </w:r>
      <w:r w:rsidRPr="004554DB">
        <w:t xml:space="preserve">-2, </w:t>
      </w:r>
      <w:r>
        <w:rPr>
          <w:lang w:val="en-US"/>
        </w:rPr>
        <w:t>PETA</w:t>
      </w:r>
      <w:r w:rsidRPr="004554DB">
        <w:t xml:space="preserve">, </w:t>
      </w:r>
      <w:r>
        <w:rPr>
          <w:lang w:val="en-US"/>
        </w:rPr>
        <w:t>DMAG</w:t>
      </w:r>
    </w:p>
    <w:p w14:paraId="3BFCEAD9" w14:textId="77777777" w:rsidR="008748D5" w:rsidRDefault="008748D5" w:rsidP="001830AD">
      <w:pPr>
        <w:pStyle w:val="a2"/>
      </w:pPr>
      <w:r>
        <w:t>Растворитель – бутанол-1</w:t>
      </w:r>
    </w:p>
    <w:p w14:paraId="70CA4A31" w14:textId="77777777" w:rsidR="008748D5" w:rsidRDefault="008748D5" w:rsidP="001830AD">
      <w:pPr>
        <w:pStyle w:val="a2"/>
      </w:pPr>
      <w:r>
        <w:t>Диапазон содержания бутанола-1 в смеси: 0-20% по массе</w:t>
      </w:r>
    </w:p>
    <w:p w14:paraId="1B8D1EF5" w14:textId="2375A1E1" w:rsidR="008748D5" w:rsidRDefault="008748D5" w:rsidP="001830AD">
      <w:pPr>
        <w:pStyle w:val="a2"/>
      </w:pPr>
      <w:r>
        <w:t>Температурный диапазон: от 15</w:t>
      </w:r>
      <w:r w:rsidR="004674C4">
        <w:t xml:space="preserve"> </w:t>
      </w:r>
      <w:r>
        <w:t>-</w:t>
      </w:r>
      <w:r w:rsidR="004674C4">
        <w:t xml:space="preserve"> </w:t>
      </w:r>
      <w:r>
        <w:t>14 С</w:t>
      </w:r>
    </w:p>
    <w:p w14:paraId="0FE958E0" w14:textId="77777777" w:rsidR="008748D5" w:rsidRDefault="008748D5" w:rsidP="001830AD">
      <w:pPr>
        <w:pStyle w:val="a3"/>
      </w:pPr>
      <w:r>
        <w:t xml:space="preserve">Опыт с </w:t>
      </w:r>
      <w:r w:rsidRPr="009B00CC">
        <w:t>OCM</w:t>
      </w:r>
      <w:r w:rsidRPr="004554DB">
        <w:t>-2</w:t>
      </w:r>
      <w:r>
        <w:t xml:space="preserve"> состава от 0 до 20 % по массе бутанола-1 с шагом 2,5% и температурным шагов около 1-2 С был тщательно проведен, чтобы достаточно точно оценить зависимости и величину погрешностей при проведении эксперимента.  Остальные же опыты с PETA</w:t>
      </w:r>
      <w:r w:rsidRPr="004554DB">
        <w:t xml:space="preserve">, </w:t>
      </w:r>
      <w:r>
        <w:t xml:space="preserve">DMAG проведены с шагом 5%. </w:t>
      </w:r>
    </w:p>
    <w:p w14:paraId="2FA185BF" w14:textId="18249249" w:rsidR="008748D5" w:rsidRDefault="008748D5" w:rsidP="001830AD">
      <w:pPr>
        <w:pStyle w:val="a3"/>
      </w:pPr>
      <w:r>
        <w:t>Ход эксперимента показан далее на примере снятия данных для эксперимента с чистым OCM</w:t>
      </w:r>
      <w:r w:rsidRPr="00033B7E">
        <w:t>-2</w:t>
      </w:r>
      <w:r>
        <w:t>. Плотность смеси находилась вручную, а р</w:t>
      </w:r>
      <w:r w:rsidRPr="00033B7E">
        <w:t xml:space="preserve">езультатом </w:t>
      </w:r>
      <w:r>
        <w:t>измерения вязкости</w:t>
      </w:r>
      <w:r w:rsidRPr="00033B7E">
        <w:t xml:space="preserve"> была таблица вида</w:t>
      </w:r>
      <w:r w:rsidR="001E0951">
        <w:t xml:space="preserve"> (см. </w:t>
      </w:r>
      <w:r w:rsidR="001E0951">
        <w:fldChar w:fldCharType="begin"/>
      </w:r>
      <w:r w:rsidR="001E0951">
        <w:instrText xml:space="preserve"> REF _Ref166460848 \h </w:instrText>
      </w:r>
      <w:r w:rsidR="001E0951">
        <w:fldChar w:fldCharType="separate"/>
      </w:r>
      <w:r w:rsidR="002F4324">
        <w:t xml:space="preserve">Таблица </w:t>
      </w:r>
      <w:r w:rsidR="002F4324">
        <w:rPr>
          <w:noProof/>
        </w:rPr>
        <w:t>5</w:t>
      </w:r>
      <w:r w:rsidR="001E0951">
        <w:fldChar w:fldCharType="end"/>
      </w:r>
      <w:r w:rsidR="001E0951">
        <w:t>)</w:t>
      </w:r>
      <w:r w:rsidRPr="00033B7E">
        <w:t>:</w:t>
      </w:r>
    </w:p>
    <w:tbl>
      <w:tblPr>
        <w:tblW w:w="9219" w:type="dxa"/>
        <w:jc w:val="center"/>
        <w:tblLayout w:type="fixed"/>
        <w:tblLook w:val="04A0" w:firstRow="1" w:lastRow="0" w:firstColumn="1" w:lastColumn="0" w:noHBand="0" w:noVBand="1"/>
      </w:tblPr>
      <w:tblGrid>
        <w:gridCol w:w="509"/>
        <w:gridCol w:w="960"/>
        <w:gridCol w:w="2080"/>
        <w:gridCol w:w="1413"/>
        <w:gridCol w:w="2386"/>
        <w:gridCol w:w="1871"/>
      </w:tblGrid>
      <w:tr w:rsidR="008748D5" w:rsidRPr="00E27180" w14:paraId="7CE3357F" w14:textId="77777777" w:rsidTr="00E67AEA">
        <w:trPr>
          <w:cantSplit/>
          <w:trHeight w:val="288"/>
          <w:jc w:val="center"/>
        </w:trPr>
        <w:tc>
          <w:tcPr>
            <w:tcW w:w="9219" w:type="dxa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294ADFA" w14:textId="3B37E356" w:rsidR="008748D5" w:rsidRPr="00D60C21" w:rsidRDefault="008748D5" w:rsidP="001771C7">
            <w:pPr>
              <w:pStyle w:val="af2"/>
            </w:pPr>
            <w:bookmarkStart w:id="163" w:name="_Ref166460848"/>
            <w:r>
              <w:t xml:space="preserve">Таблица </w:t>
            </w:r>
            <w:r w:rsidR="004719C4">
              <w:fldChar w:fldCharType="begin"/>
            </w:r>
            <w:r w:rsidR="004719C4">
              <w:instrText xml:space="preserve"> SEQ Таблица \* ARABIC </w:instrText>
            </w:r>
            <w:r w:rsidR="004719C4">
              <w:fldChar w:fldCharType="separate"/>
            </w:r>
            <w:r w:rsidR="002F4324">
              <w:rPr>
                <w:noProof/>
              </w:rPr>
              <w:t>5</w:t>
            </w:r>
            <w:r w:rsidR="004719C4">
              <w:rPr>
                <w:noProof/>
              </w:rPr>
              <w:fldChar w:fldCharType="end"/>
            </w:r>
            <w:bookmarkEnd w:id="163"/>
            <w:r w:rsidR="0073469A">
              <w:t xml:space="preserve"> -</w:t>
            </w:r>
            <w:r>
              <w:t xml:space="preserve"> </w:t>
            </w:r>
            <w:r w:rsidRPr="00CF6011">
              <w:t>Фрагмент необработанных данных для 1 эксперимента</w:t>
            </w:r>
            <w:r>
              <w:t xml:space="preserve">. </w:t>
            </w:r>
            <w:r>
              <w:br/>
            </w:r>
            <w:r>
              <w:rPr>
                <w:lang w:val="en-US"/>
              </w:rPr>
              <w:t>Time</w:t>
            </w:r>
            <w:r w:rsidRPr="00D60C21">
              <w:t xml:space="preserve"> – </w:t>
            </w:r>
            <w:r>
              <w:t xml:space="preserve">время относительно начала эксперимента в сек, </w:t>
            </w:r>
            <w:r w:rsidR="001E0951">
              <w:t>при котором</w:t>
            </w:r>
            <w:r>
              <w:t xml:space="preserve"> было снято значение</w:t>
            </w:r>
            <w:r w:rsidR="0073469A">
              <w:t xml:space="preserve">, </w:t>
            </w:r>
            <w:r w:rsidRPr="00D60C21">
              <w:rPr>
                <w:lang w:val="en-US"/>
              </w:rPr>
              <w:t>Viscosity</w:t>
            </w:r>
            <w:r w:rsidRPr="00D60C21">
              <w:t xml:space="preserve"> – </w:t>
            </w:r>
            <w:r>
              <w:t>значение вязкости</w:t>
            </w:r>
            <w:r w:rsidRPr="00D60C21">
              <w:t xml:space="preserve"> </w:t>
            </w:r>
            <w:r>
              <w:t>в сПуаз</w:t>
            </w:r>
            <w:r w:rsidR="0073469A">
              <w:t xml:space="preserve">, </w:t>
            </w:r>
            <w:r w:rsidRPr="00D60C21">
              <w:t>Viscosity_verbose,</w:t>
            </w:r>
            <w:r w:rsidR="0073469A">
              <w:t xml:space="preserve">, </w:t>
            </w:r>
            <w:r w:rsidRPr="00D60C21">
              <w:t>Temperature_verbose</w:t>
            </w:r>
            <w:r>
              <w:t xml:space="preserve"> – оценка качества распознавания значения для вязкости</w:t>
            </w:r>
            <w:r w:rsidRPr="00D60C21">
              <w:t xml:space="preserve"> </w:t>
            </w:r>
            <w:r>
              <w:t>и температуры соответственно</w:t>
            </w:r>
            <w:r w:rsidR="0073469A">
              <w:t xml:space="preserve">, </w:t>
            </w:r>
            <w:r w:rsidRPr="00D60C21">
              <w:t>Temperature</w:t>
            </w:r>
            <w:r>
              <w:t xml:space="preserve"> - значение температуры</w:t>
            </w:r>
            <w:r w:rsidRPr="00D60C21">
              <w:t xml:space="preserve"> </w:t>
            </w:r>
            <w:r>
              <w:t>в С</w:t>
            </w:r>
          </w:p>
        </w:tc>
      </w:tr>
      <w:tr w:rsidR="008748D5" w:rsidRPr="00E27180" w14:paraId="6B9A791E" w14:textId="77777777" w:rsidTr="00E67AEA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4472C4"/>
              <w:bottom w:val="nil"/>
              <w:right w:val="nil"/>
            </w:tcBorders>
            <w:shd w:val="clear" w:color="4472C4" w:fill="4472C4"/>
            <w:noWrap/>
            <w:vAlign w:val="center"/>
            <w:hideMark/>
          </w:tcPr>
          <w:p w14:paraId="338835A2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4472C4" w:fill="4472C4"/>
            <w:noWrap/>
            <w:vAlign w:val="center"/>
            <w:hideMark/>
          </w:tcPr>
          <w:p w14:paraId="0B7E624B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  <w:t>time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4472C4" w:fill="4472C4"/>
            <w:noWrap/>
            <w:vAlign w:val="center"/>
            <w:hideMark/>
          </w:tcPr>
          <w:p w14:paraId="0A8D93F1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 w:eastAsia="ru-RU"/>
              </w:rPr>
              <w:t>Viscosity</w:t>
            </w:r>
          </w:p>
        </w:tc>
        <w:tc>
          <w:tcPr>
            <w:tcW w:w="14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4472C4" w:fill="4472C4"/>
            <w:noWrap/>
            <w:vAlign w:val="center"/>
            <w:hideMark/>
          </w:tcPr>
          <w:p w14:paraId="74713CF8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  <w:t>Viscosity_verbose</w:t>
            </w:r>
          </w:p>
        </w:tc>
        <w:tc>
          <w:tcPr>
            <w:tcW w:w="23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4472C4" w:fill="4472C4"/>
            <w:noWrap/>
            <w:vAlign w:val="center"/>
            <w:hideMark/>
          </w:tcPr>
          <w:p w14:paraId="373CEDAE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 w:eastAsia="ru-RU"/>
              </w:rPr>
              <w:t>Temperature</w:t>
            </w:r>
          </w:p>
        </w:tc>
        <w:tc>
          <w:tcPr>
            <w:tcW w:w="1871" w:type="dxa"/>
            <w:tcBorders>
              <w:top w:val="single" w:sz="4" w:space="0" w:color="auto"/>
              <w:left w:val="nil"/>
              <w:bottom w:val="nil"/>
              <w:right w:val="single" w:sz="4" w:space="0" w:color="4472C4"/>
            </w:tcBorders>
            <w:shd w:val="clear" w:color="4472C4" w:fill="4472C4"/>
            <w:noWrap/>
            <w:vAlign w:val="center"/>
            <w:hideMark/>
          </w:tcPr>
          <w:p w14:paraId="37770228" w14:textId="77777777" w:rsidR="008748D5" w:rsidRPr="00951D7C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eastAsia="ru-RU"/>
              </w:rPr>
              <w:t>Temperature_verbose</w:t>
            </w:r>
          </w:p>
        </w:tc>
      </w:tr>
      <w:tr w:rsidR="008748D5" w:rsidRPr="00E27180" w14:paraId="2E5389E9" w14:textId="77777777" w:rsidTr="00E67AEA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2563C5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713762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1.0</w:t>
            </w:r>
          </w:p>
        </w:tc>
        <w:tc>
          <w:tcPr>
            <w:tcW w:w="208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669AFE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413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54EDCC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2386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3377C3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871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048646B7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51CAF3A8" w14:textId="77777777" w:rsidTr="00E67AEA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DE88A9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2D8D24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</w:t>
            </w:r>
          </w:p>
        </w:tc>
        <w:tc>
          <w:tcPr>
            <w:tcW w:w="208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8C7E6F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413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DB58CA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2386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EA2FE0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871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1B3B6CD5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3A2E9C1F" w14:textId="77777777" w:rsidTr="00E67AEA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F24A6C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1DFBA1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</w:t>
            </w:r>
          </w:p>
        </w:tc>
        <w:tc>
          <w:tcPr>
            <w:tcW w:w="2080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4B4CFE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413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D58FB4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2386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F6C7A8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871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445634A6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176C3464" w14:textId="77777777" w:rsidTr="00E67AEA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2928269B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045DDDE1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4.0</w:t>
            </w:r>
          </w:p>
        </w:tc>
        <w:tc>
          <w:tcPr>
            <w:tcW w:w="2080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2015C4DA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830.775912</w:t>
            </w:r>
          </w:p>
        </w:tc>
        <w:tc>
          <w:tcPr>
            <w:tcW w:w="1413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7E2D96F0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image_sweep_check</w:t>
            </w:r>
          </w:p>
        </w:tc>
        <w:tc>
          <w:tcPr>
            <w:tcW w:w="2386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vAlign w:val="center"/>
            <w:hideMark/>
          </w:tcPr>
          <w:p w14:paraId="36047AC9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87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vAlign w:val="center"/>
            <w:hideMark/>
          </w:tcPr>
          <w:p w14:paraId="64E745C3" w14:textId="77777777" w:rsidR="008748D5" w:rsidRPr="00951D7C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51D7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</w:tbl>
    <w:p w14:paraId="2D229F0B" w14:textId="77777777" w:rsidR="008748D5" w:rsidRDefault="008748D5" w:rsidP="001830AD">
      <w:pPr>
        <w:pStyle w:val="a2"/>
      </w:pPr>
    </w:p>
    <w:p w14:paraId="243C441C" w14:textId="2B5CF380" w:rsidR="008748D5" w:rsidRDefault="008748D5" w:rsidP="001830AD">
      <w:pPr>
        <w:pStyle w:val="a3"/>
      </w:pPr>
      <w:r w:rsidRPr="00EE32E7">
        <w:t xml:space="preserve">На начальном этапе заведомо ошибочные значения фильтровались с помощью простого ограничения на диапазон значений вязкости и </w:t>
      </w:r>
      <w:r w:rsidRPr="00EE32E7">
        <w:lastRenderedPageBreak/>
        <w:t xml:space="preserve">температуры. </w:t>
      </w:r>
      <w:r>
        <w:t>Чтобы учесть начальные колебания этих величин вследствие неравномерного нагрева системы в начальный момент времени, калибровки прибора и других факторов, для некоторых экспериментов удалялись первые несколько (1-2) минут.</w:t>
      </w:r>
      <w:r w:rsidRPr="00140220">
        <w:t xml:space="preserve"> </w:t>
      </w:r>
      <w:r>
        <w:t>Временная развертка эксперимента выглядит следующим образом</w:t>
      </w:r>
      <w:r w:rsidR="001E0951">
        <w:t xml:space="preserve"> (см. </w:t>
      </w:r>
      <w:r w:rsidR="001E0951">
        <w:fldChar w:fldCharType="begin"/>
      </w:r>
      <w:r w:rsidR="001E0951">
        <w:instrText xml:space="preserve"> REF _Ref166460864 \h </w:instrText>
      </w:r>
      <w:r w:rsidR="001E0951">
        <w:fldChar w:fldCharType="separate"/>
      </w:r>
      <w:r w:rsidR="002F4324">
        <w:t xml:space="preserve">Рисунок </w:t>
      </w:r>
      <w:r w:rsidR="002F4324">
        <w:rPr>
          <w:noProof/>
        </w:rPr>
        <w:t>9</w:t>
      </w:r>
      <w:r w:rsidR="001E0951">
        <w:fldChar w:fldCharType="end"/>
      </w:r>
      <w:r w:rsidR="001E0951">
        <w:t>)</w:t>
      </w:r>
      <w:r>
        <w:t>:</w:t>
      </w:r>
    </w:p>
    <w:p w14:paraId="370DBB37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drawing>
          <wp:inline distT="0" distB="0" distL="0" distR="0" wp14:anchorId="4FB2A966" wp14:editId="4C2BE3BA">
            <wp:extent cx="5862521" cy="4046220"/>
            <wp:effectExtent l="0" t="0" r="5080" b="0"/>
            <wp:docPr id="3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13" cy="407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0D0A" w14:textId="229E10BC" w:rsidR="008748D5" w:rsidRDefault="008748D5" w:rsidP="001771C7">
      <w:pPr>
        <w:pStyle w:val="af2"/>
      </w:pPr>
      <w:bookmarkStart w:id="164" w:name="_Ref166460864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9</w:t>
      </w:r>
      <w:r w:rsidR="004719C4">
        <w:rPr>
          <w:noProof/>
        </w:rPr>
        <w:fldChar w:fldCharType="end"/>
      </w:r>
      <w:bookmarkEnd w:id="164"/>
      <w:r w:rsidR="0073469A">
        <w:rPr>
          <w:noProof/>
        </w:rPr>
        <w:t xml:space="preserve"> -</w:t>
      </w:r>
      <w:r>
        <w:t xml:space="preserve"> Временная развертка 1 эксперимента. Синим цветом отмечена температура, красным – вязкость</w:t>
      </w:r>
    </w:p>
    <w:p w14:paraId="37485D87" w14:textId="6B9397E4" w:rsidR="0073469A" w:rsidRDefault="0073469A" w:rsidP="0073469A">
      <w:pPr>
        <w:rPr>
          <w:lang w:eastAsia="ru-RU"/>
        </w:rPr>
      </w:pPr>
    </w:p>
    <w:p w14:paraId="183706EF" w14:textId="1211B11B" w:rsidR="0073469A" w:rsidRDefault="0073469A" w:rsidP="0073469A">
      <w:pPr>
        <w:rPr>
          <w:lang w:eastAsia="ru-RU"/>
        </w:rPr>
      </w:pPr>
    </w:p>
    <w:p w14:paraId="4BC407B7" w14:textId="3A68C615" w:rsidR="0073469A" w:rsidRDefault="0073469A" w:rsidP="0073469A">
      <w:pPr>
        <w:rPr>
          <w:lang w:eastAsia="ru-RU"/>
        </w:rPr>
      </w:pPr>
    </w:p>
    <w:p w14:paraId="6083DBDC" w14:textId="3D9664A8" w:rsidR="0073469A" w:rsidRDefault="0073469A" w:rsidP="0073469A">
      <w:pPr>
        <w:rPr>
          <w:lang w:eastAsia="ru-RU"/>
        </w:rPr>
      </w:pPr>
    </w:p>
    <w:p w14:paraId="4DA063C9" w14:textId="1D20FF4C" w:rsidR="0073469A" w:rsidRDefault="0073469A" w:rsidP="0073469A">
      <w:pPr>
        <w:rPr>
          <w:lang w:eastAsia="ru-RU"/>
        </w:rPr>
      </w:pPr>
    </w:p>
    <w:p w14:paraId="15EEC1F5" w14:textId="03938217" w:rsidR="0073469A" w:rsidRDefault="0073469A" w:rsidP="0073469A">
      <w:pPr>
        <w:rPr>
          <w:lang w:eastAsia="ru-RU"/>
        </w:rPr>
      </w:pPr>
    </w:p>
    <w:p w14:paraId="4CF254AB" w14:textId="07A6F353" w:rsidR="0073469A" w:rsidRDefault="0073469A" w:rsidP="0073469A">
      <w:pPr>
        <w:rPr>
          <w:lang w:eastAsia="ru-RU"/>
        </w:rPr>
      </w:pPr>
    </w:p>
    <w:p w14:paraId="2AD16A68" w14:textId="3EEBD48C" w:rsidR="0073469A" w:rsidRDefault="0073469A" w:rsidP="0073469A">
      <w:pPr>
        <w:rPr>
          <w:lang w:eastAsia="ru-RU"/>
        </w:rPr>
      </w:pPr>
    </w:p>
    <w:p w14:paraId="76050D39" w14:textId="18C176D1" w:rsidR="008748D5" w:rsidRPr="00EE32E7" w:rsidRDefault="008748D5" w:rsidP="00103D2C">
      <w:pPr>
        <w:pStyle w:val="a3"/>
      </w:pPr>
      <w:r w:rsidRPr="00EE32E7">
        <w:lastRenderedPageBreak/>
        <w:t>График зависимости коэффициента вязкости от температуры,</w:t>
      </w:r>
      <w:r>
        <w:t xml:space="preserve"> включающий все данные, выглядит следующим образом</w:t>
      </w:r>
      <w:r w:rsidR="001E0951">
        <w:t xml:space="preserve"> (см. </w:t>
      </w:r>
      <w:r w:rsidR="001E0951">
        <w:fldChar w:fldCharType="begin"/>
      </w:r>
      <w:r w:rsidR="001E0951">
        <w:instrText xml:space="preserve"> REF _Ref166460876 \h </w:instrText>
      </w:r>
      <w:r w:rsidR="001E0951">
        <w:fldChar w:fldCharType="separate"/>
      </w:r>
      <w:r w:rsidR="002F4324">
        <w:t xml:space="preserve">Рисунок </w:t>
      </w:r>
      <w:r w:rsidR="002F4324">
        <w:rPr>
          <w:noProof/>
        </w:rPr>
        <w:t>10</w:t>
      </w:r>
      <w:r w:rsidR="001E0951">
        <w:fldChar w:fldCharType="end"/>
      </w:r>
      <w:r w:rsidR="001E0951">
        <w:t>)</w:t>
      </w:r>
      <w:r w:rsidRPr="00EE32E7">
        <w:t>:</w:t>
      </w:r>
    </w:p>
    <w:p w14:paraId="3AD946AF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drawing>
          <wp:inline distT="0" distB="0" distL="0" distR="0" wp14:anchorId="34A1554B" wp14:editId="2D087E67">
            <wp:extent cx="5920740" cy="4086401"/>
            <wp:effectExtent l="0" t="0" r="3810" b="9525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47" cy="410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6E88" w14:textId="207BEA67" w:rsidR="008748D5" w:rsidRDefault="008748D5" w:rsidP="001771C7">
      <w:pPr>
        <w:pStyle w:val="af2"/>
      </w:pPr>
      <w:bookmarkStart w:id="165" w:name="_Ref166460876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10</w:t>
      </w:r>
      <w:r w:rsidR="004719C4">
        <w:rPr>
          <w:noProof/>
        </w:rPr>
        <w:fldChar w:fldCharType="end"/>
      </w:r>
      <w:bookmarkEnd w:id="165"/>
      <w:r w:rsidR="0073469A">
        <w:t xml:space="preserve"> -</w:t>
      </w:r>
      <w:r>
        <w:t xml:space="preserve"> График вязкости от температуры для 1 эксперимента</w:t>
      </w:r>
    </w:p>
    <w:p w14:paraId="20D18F03" w14:textId="77777777" w:rsidR="0073469A" w:rsidRPr="0073469A" w:rsidRDefault="0073469A" w:rsidP="0073469A">
      <w:pPr>
        <w:rPr>
          <w:lang w:eastAsia="ru-RU"/>
        </w:rPr>
      </w:pPr>
    </w:p>
    <w:p w14:paraId="188C2EA8" w14:textId="4A516ADD" w:rsidR="008748D5" w:rsidRDefault="008748D5" w:rsidP="0073469A">
      <w:pPr>
        <w:pStyle w:val="a3"/>
      </w:pPr>
      <w:r>
        <w:t xml:space="preserve">Разный цвет точек указывает на разное качество распознавания данных – иногда требовалось несколько попыток на распознавание 1 кадра или угадывание значения на основании распознанных частей, вследствие чего уверенность в полученных значениях несколько ниже. Синяя и оранжевая линия показывают среднюю и медиану значений вязкости при разных температурах, </w:t>
      </w:r>
      <w:r w:rsidRPr="003616F4">
        <w:t>соответственно</w:t>
      </w:r>
      <w:r>
        <w:t xml:space="preserve">. Как видно из графика данные даже после отбраковки выбросов имеют шум с силой дисперсией в некоторых местах, однако таких точек по сравнению со всем массивом информации крайне мало. Это связано в первую очередь с </w:t>
      </w:r>
      <w:r w:rsidRPr="006C67A7">
        <w:t>ошибкой</w:t>
      </w:r>
      <w:r>
        <w:t xml:space="preserve"> распознавания самих чисел с видео из-за неправильного освещения, случайных смещений камеры, </w:t>
      </w:r>
      <w:r>
        <w:lastRenderedPageBreak/>
        <w:t>несовершенства обработки изображения для распознавания или тем, что для какого-то значения температуры было мало точек (например, для промежуточных температур, когда нагрев шел быстро, и не был набран достаточный объем данных).</w:t>
      </w:r>
      <w:r w:rsidR="0073469A">
        <w:t xml:space="preserve"> </w:t>
      </w:r>
      <w:r>
        <w:t xml:space="preserve">Для отбраковки таких значений все данные преобразовывались к линейному </w:t>
      </w:r>
      <w:r w:rsidRPr="00A735D9">
        <w:t xml:space="preserve">виду, </w:t>
      </w:r>
      <w:r>
        <w:t>после чего</w:t>
      </w:r>
      <w:r w:rsidRPr="00A735D9">
        <w:t xml:space="preserve"> и</w:t>
      </w:r>
      <w:r>
        <w:t>спользовался IQR фильтр с межквантильным разбросом от 25% до 75% значений, который сохранял только те значения, которые попадают в центральный квартиль, тем самым редкие, но большие выбросы не проходят проверку. Тот же график, после обработки фильтром</w:t>
      </w:r>
      <w:r w:rsidR="001E0951">
        <w:t xml:space="preserve"> (см. </w:t>
      </w:r>
      <w:r w:rsidR="001E0951">
        <w:fldChar w:fldCharType="begin"/>
      </w:r>
      <w:r w:rsidR="001E0951">
        <w:instrText xml:space="preserve"> REF _Ref166460898 \h </w:instrText>
      </w:r>
      <w:r w:rsidR="001E0951">
        <w:fldChar w:fldCharType="separate"/>
      </w:r>
      <w:r w:rsidR="002F4324">
        <w:t xml:space="preserve">Рисунок </w:t>
      </w:r>
      <w:r w:rsidR="002F4324">
        <w:rPr>
          <w:noProof/>
        </w:rPr>
        <w:t>11</w:t>
      </w:r>
      <w:r w:rsidR="001E0951">
        <w:fldChar w:fldCharType="end"/>
      </w:r>
      <w:r w:rsidR="001E0951">
        <w:t>)</w:t>
      </w:r>
      <w:r>
        <w:t>:</w:t>
      </w:r>
    </w:p>
    <w:p w14:paraId="54E69F93" w14:textId="77777777" w:rsidR="008748D5" w:rsidRDefault="008748D5" w:rsidP="006A74F0">
      <w:pPr>
        <w:pStyle w:val="af0"/>
        <w:keepNext/>
        <w:jc w:val="both"/>
      </w:pPr>
      <w:r w:rsidRPr="00140220">
        <w:rPr>
          <w:noProof/>
          <w:lang w:eastAsia="ru-RU"/>
        </w:rPr>
        <w:drawing>
          <wp:inline distT="0" distB="0" distL="0" distR="0" wp14:anchorId="5D3A5199" wp14:editId="2A1A0D2E">
            <wp:extent cx="5844540" cy="4033809"/>
            <wp:effectExtent l="0" t="0" r="3810" b="5080"/>
            <wp:docPr id="38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27" cy="40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9B40" w14:textId="6282F59B" w:rsidR="008748D5" w:rsidRDefault="008748D5" w:rsidP="001771C7">
      <w:pPr>
        <w:pStyle w:val="af2"/>
      </w:pPr>
      <w:bookmarkStart w:id="166" w:name="_Ref166460898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11</w:t>
      </w:r>
      <w:r w:rsidR="004719C4">
        <w:rPr>
          <w:noProof/>
        </w:rPr>
        <w:fldChar w:fldCharType="end"/>
      </w:r>
      <w:bookmarkEnd w:id="166"/>
      <w:r w:rsidR="0073469A">
        <w:t xml:space="preserve"> -</w:t>
      </w:r>
      <w:r>
        <w:t xml:space="preserve"> Отфильтрованные данные</w:t>
      </w:r>
    </w:p>
    <w:p w14:paraId="09D1F0CD" w14:textId="77777777" w:rsidR="0073469A" w:rsidRPr="0073469A" w:rsidRDefault="0073469A" w:rsidP="0073469A">
      <w:pPr>
        <w:rPr>
          <w:lang w:eastAsia="ru-RU"/>
        </w:rPr>
      </w:pPr>
    </w:p>
    <w:p w14:paraId="06B55FC5" w14:textId="3B5B1612" w:rsidR="008748D5" w:rsidRDefault="008748D5" w:rsidP="001830AD">
      <w:pPr>
        <w:pStyle w:val="a3"/>
      </w:pPr>
      <w:r>
        <w:t xml:space="preserve">Полученные данные уже могут быть использованы для нахождения уравнения зависимости </w:t>
      </w:r>
      <w:r w:rsidR="00D6729A">
        <w:t>логарифма динамической вязкости</w:t>
      </w:r>
      <w:r>
        <w:t xml:space="preserve"> от температуры методом МНК</w:t>
      </w:r>
      <w:r w:rsidR="00D6729A" w:rsidRPr="00D6729A">
        <w:t xml:space="preserve"> </w:t>
      </w:r>
      <w:r w:rsidR="00D6729A">
        <w:t>с помощью</w:t>
      </w:r>
      <w:r w:rsidR="00D6729A" w:rsidRPr="00EE32E7">
        <w:t xml:space="preserve"> формул</w:t>
      </w:r>
      <w:r w:rsidR="00D6729A">
        <w:t>ы</w:t>
      </w:r>
      <w:r w:rsidR="005C2873">
        <w:t xml:space="preserve"> </w:t>
      </w:r>
      <w:r w:rsidR="005C2873">
        <w:fldChar w:fldCharType="begin"/>
      </w:r>
      <w:r w:rsidR="005C2873">
        <w:instrText xml:space="preserve"> REF _Ref166463246 \h </w:instrText>
      </w:r>
      <w:r w:rsidR="005C2873">
        <w:fldChar w:fldCharType="separate"/>
      </w:r>
      <w:r w:rsidR="002F4324">
        <w:t>(</w:t>
      </w:r>
      <w:r w:rsidR="002F4324">
        <w:rPr>
          <w:noProof/>
        </w:rPr>
        <w:t>23</w:t>
      </w:r>
      <w:r w:rsidR="002F4324">
        <w:t>)</w:t>
      </w:r>
      <w:r w:rsidR="005C2873">
        <w:fldChar w:fldCharType="end"/>
      </w:r>
      <w:r w:rsidR="00D6729A">
        <w:t>.</w:t>
      </w:r>
      <w:r>
        <w:t xml:space="preserve"> Редкие выбросы существенно не </w:t>
      </w:r>
      <w:r>
        <w:lastRenderedPageBreak/>
        <w:t xml:space="preserve">влияют на качество регрессии, так как ее коэффициенты оцениваются по всем данным, а не только по средним значениям. Поэтому вместо примерно 350 использовался весь отфильтрованный массив значений – от 1500 до 10000 точек, таким образом даже большие выбросы вносят ничтожно малый вклад в общую невязку, тем самым учитывая и среднее при каждой температуре и медиану. </w:t>
      </w:r>
    </w:p>
    <w:p w14:paraId="2958E943" w14:textId="52F98B5A" w:rsidR="00901DB2" w:rsidRDefault="00901DB2" w:rsidP="001830AD">
      <w:pPr>
        <w:pStyle w:val="a3"/>
        <w:rPr>
          <w:highlight w:val="yellow"/>
        </w:rPr>
      </w:pPr>
    </w:p>
    <w:p w14:paraId="4A63D7A2" w14:textId="77777777" w:rsidR="00901DB2" w:rsidRPr="000811A4" w:rsidRDefault="00901DB2" w:rsidP="001830AD">
      <w:pPr>
        <w:pStyle w:val="a3"/>
        <w:rPr>
          <w:highlight w:val="yellow"/>
        </w:rPr>
      </w:pPr>
    </w:p>
    <w:p w14:paraId="159B4AB9" w14:textId="77777777" w:rsidR="0001450E" w:rsidRPr="0001450E" w:rsidRDefault="0001450E" w:rsidP="001830AD">
      <w:pPr>
        <w:pStyle w:val="a3"/>
      </w:pPr>
    </w:p>
    <w:p w14:paraId="6DEC4CBB" w14:textId="77777777" w:rsidR="003F6AC6" w:rsidRPr="003F6AC6" w:rsidRDefault="003F6AC6" w:rsidP="001830AD">
      <w:pPr>
        <w:pStyle w:val="12"/>
        <w:rPr>
          <w:lang w:val="en-US"/>
        </w:rPr>
      </w:pPr>
      <w:bookmarkStart w:id="167" w:name="_Toc167708186"/>
      <w:bookmarkStart w:id="168" w:name="_Toc167809605"/>
      <w:r>
        <w:lastRenderedPageBreak/>
        <w:t>Результаты</w:t>
      </w:r>
      <w:r w:rsidRPr="003F6AC6">
        <w:rPr>
          <w:lang w:val="en-US"/>
        </w:rPr>
        <w:t xml:space="preserve"> </w:t>
      </w:r>
      <w:r>
        <w:t>и</w:t>
      </w:r>
      <w:r w:rsidRPr="003F6AC6">
        <w:rPr>
          <w:lang w:val="en-US"/>
        </w:rPr>
        <w:t xml:space="preserve"> </w:t>
      </w:r>
      <w:r>
        <w:t>обсуждение</w:t>
      </w:r>
      <w:bookmarkEnd w:id="167"/>
      <w:bookmarkEnd w:id="168"/>
    </w:p>
    <w:p w14:paraId="13538BBC" w14:textId="2B1776C9" w:rsidR="00121867" w:rsidRDefault="000A731B" w:rsidP="001830AD">
      <w:pPr>
        <w:pStyle w:val="20"/>
        <w:numPr>
          <w:ilvl w:val="0"/>
          <w:numId w:val="31"/>
        </w:numPr>
      </w:pPr>
      <w:bookmarkStart w:id="169" w:name="_Toc167708187"/>
      <w:bookmarkStart w:id="170" w:name="_Toc167809606"/>
      <w:r>
        <w:t>Моделирование кинетики</w:t>
      </w:r>
      <w:bookmarkEnd w:id="169"/>
      <w:bookmarkEnd w:id="170"/>
    </w:p>
    <w:p w14:paraId="151A4EB1" w14:textId="07854CB5" w:rsidR="008D4FAF" w:rsidRDefault="008D4FAF" w:rsidP="001830AD">
      <w:pPr>
        <w:pStyle w:val="31"/>
      </w:pPr>
      <w:bookmarkStart w:id="171" w:name="_Toc167708188"/>
      <w:bookmarkStart w:id="172" w:name="_Toc167809607"/>
      <w:r>
        <w:t>Редукция систем</w:t>
      </w:r>
      <w:bookmarkEnd w:id="171"/>
      <w:bookmarkEnd w:id="172"/>
    </w:p>
    <w:p w14:paraId="1FDC692A" w14:textId="34012CA2" w:rsidR="0001450E" w:rsidRPr="0001450E" w:rsidRDefault="0001450E" w:rsidP="001830AD">
      <w:pPr>
        <w:pStyle w:val="a3"/>
      </w:pPr>
      <w:r>
        <w:t xml:space="preserve">Для проверки гипотез о значимости реакций на систему в целом использовалась сравнение результата вычислений полной системы и редуцированной.  </w:t>
      </w:r>
    </w:p>
    <w:p w14:paraId="6CCE67CE" w14:textId="3E4E22A1" w:rsidR="003045FD" w:rsidRDefault="003045FD" w:rsidP="004B00CB">
      <w:pPr>
        <w:pStyle w:val="1"/>
        <w:numPr>
          <w:ilvl w:val="0"/>
          <w:numId w:val="23"/>
        </w:numPr>
      </w:pPr>
      <w:r>
        <w:t>Фотоинициирование</w:t>
      </w:r>
    </w:p>
    <w:p w14:paraId="4D1AB6AA" w14:textId="59332EC8" w:rsidR="00B624E9" w:rsidRDefault="0001450E" w:rsidP="001830AD">
      <w:pPr>
        <w:pStyle w:val="a3"/>
      </w:pPr>
      <w:r>
        <w:t>На первом этапе сокращению подверглась с</w:t>
      </w:r>
      <w:r w:rsidR="003045FD">
        <w:t>хема реакций фотоиницирования</w:t>
      </w:r>
      <w:r w:rsidR="00D84FC6">
        <w:t xml:space="preserve">, так </w:t>
      </w:r>
      <w:r w:rsidR="00160789">
        <w:t>она самая</w:t>
      </w:r>
      <w:r w:rsidR="003045FD">
        <w:t xml:space="preserve"> большая</w:t>
      </w:r>
      <w:r w:rsidR="00AD34AF">
        <w:t xml:space="preserve"> и включает множество промежуточных соединений, которые сложно зафиксировать при полимеризации, а значит точно оценить константы скоростей</w:t>
      </w:r>
      <w:r w:rsidR="00D84FC6">
        <w:t xml:space="preserve"> элементарных реакций</w:t>
      </w:r>
      <w:r w:rsidR="00AD34AF">
        <w:t xml:space="preserve">. </w:t>
      </w:r>
      <w:r w:rsidR="00275B28">
        <w:t xml:space="preserve">При </w:t>
      </w:r>
      <w:r w:rsidR="00275B28" w:rsidRPr="003045FD">
        <w:t>используемых</w:t>
      </w:r>
      <w:r w:rsidR="00275B28">
        <w:t xml:space="preserve"> интенсивностях и концентрациях </w:t>
      </w:r>
      <w:r w:rsidR="00AD34AF">
        <w:t xml:space="preserve">становится возможным редуцировать схему до нескольких ключевых </w:t>
      </w:r>
      <w:r w:rsidR="00275B28">
        <w:t xml:space="preserve">процессов </w:t>
      </w:r>
      <w:r w:rsidR="00516BBD">
        <w:t xml:space="preserve">(см. </w:t>
      </w:r>
      <w:r w:rsidR="00516BBD">
        <w:fldChar w:fldCharType="begin"/>
      </w:r>
      <w:r w:rsidR="00516BBD">
        <w:instrText xml:space="preserve"> REF _Ref166421400 \h </w:instrText>
      </w:r>
      <w:r w:rsidR="00516BBD">
        <w:fldChar w:fldCharType="separate"/>
      </w:r>
      <w:r w:rsidR="002F4324">
        <w:t xml:space="preserve">Рисунок </w:t>
      </w:r>
      <w:r w:rsidR="002F4324">
        <w:rPr>
          <w:noProof/>
        </w:rPr>
        <w:t>12</w:t>
      </w:r>
      <w:r w:rsidR="00516BBD">
        <w:fldChar w:fldCharType="end"/>
      </w:r>
      <w:r w:rsidR="00516BBD">
        <w:t>)</w:t>
      </w:r>
      <w:r w:rsidR="00275B28">
        <w:t>:</w:t>
      </w:r>
      <w:r w:rsidR="00516BBD">
        <w:t xml:space="preserve"> </w:t>
      </w:r>
      <w:r w:rsidR="003045FD">
        <w:t xml:space="preserve"> </w:t>
      </w:r>
    </w:p>
    <w:p w14:paraId="633A28AB" w14:textId="77777777" w:rsidR="00B624E9" w:rsidRDefault="00B624E9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84C3710" wp14:editId="002C3A61">
            <wp:extent cx="5963961" cy="3848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89" cy="385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19761" w14:textId="2A6CC13B" w:rsidR="00B624E9" w:rsidRDefault="00B624E9" w:rsidP="001771C7">
      <w:pPr>
        <w:pStyle w:val="af2"/>
      </w:pPr>
      <w:bookmarkStart w:id="173" w:name="_Ref166421400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12</w:t>
      </w:r>
      <w:r w:rsidR="004719C4">
        <w:rPr>
          <w:noProof/>
        </w:rPr>
        <w:fldChar w:fldCharType="end"/>
      </w:r>
      <w:bookmarkEnd w:id="173"/>
      <w:r w:rsidR="00162A7F">
        <w:t xml:space="preserve"> -</w:t>
      </w:r>
      <w:r>
        <w:t xml:space="preserve"> Пример кинетических кривых промежуточных компонентов при типичных значениях констант </w:t>
      </w:r>
      <w:r w:rsidR="00516BBD">
        <w:t>скоростей</w:t>
      </w:r>
    </w:p>
    <w:p w14:paraId="529FA6F1" w14:textId="77777777" w:rsidR="00162A7F" w:rsidRPr="00162A7F" w:rsidRDefault="00162A7F" w:rsidP="00162A7F">
      <w:pPr>
        <w:rPr>
          <w:lang w:eastAsia="ru-RU"/>
        </w:rPr>
      </w:pPr>
    </w:p>
    <w:p w14:paraId="27DC060B" w14:textId="5243F187" w:rsidR="008029F9" w:rsidRDefault="008029F9" w:rsidP="008029F9">
      <w:pPr>
        <w:pStyle w:val="a3"/>
      </w:pPr>
      <w:r>
        <w:t xml:space="preserve">По причинам, приведенным для каждой реакции в </w:t>
      </w:r>
      <w:r w:rsidRPr="008029F9">
        <w:t xml:space="preserve">пунктах </w:t>
      </w:r>
      <w:r>
        <w:t>1. Фотоинициирование, было проведено упрощение общей схемы фотополимеризации:</w:t>
      </w:r>
    </w:p>
    <w:p w14:paraId="3EE09243" w14:textId="36891958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с</w:t>
      </w:r>
      <w:r w:rsidRPr="008029F9">
        <w:t>окращение цепочки фотовосстановления амина</w:t>
      </w:r>
      <w:r>
        <w:t>,</w:t>
      </w:r>
    </w:p>
    <w:p w14:paraId="4857EC01" w14:textId="266642CA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тушения триплетного о-хинона пирокатехином</w:t>
      </w:r>
      <w:r>
        <w:t>,</w:t>
      </w:r>
    </w:p>
    <w:p w14:paraId="7005D021" w14:textId="3C1D0A63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распада фенолэфира</w:t>
      </w:r>
      <w:r>
        <w:t>,</w:t>
      </w:r>
    </w:p>
    <w:p w14:paraId="2A0E862A" w14:textId="41244AFC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между хиноном и пирокатехином</w:t>
      </w:r>
      <w:r>
        <w:t>,</w:t>
      </w:r>
    </w:p>
    <w:p w14:paraId="0A3DBC9F" w14:textId="6AC0726F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фотодекарбонилирования хинона</w:t>
      </w:r>
      <w:r w:rsidR="00C008F7">
        <w:t>.</w:t>
      </w:r>
    </w:p>
    <w:p w14:paraId="56935500" w14:textId="08B7BB9C" w:rsidR="003045FD" w:rsidRPr="004D2F06" w:rsidRDefault="008029F9" w:rsidP="00162A7F">
      <w:pPr>
        <w:pStyle w:val="a3"/>
      </w:pPr>
      <w:r>
        <w:t>К</w:t>
      </w:r>
      <w:r w:rsidR="003045FD">
        <w:t xml:space="preserve">оличество уравнений и компонентов сильно сокращается, что упрощает решение системы и уменьшает количество требуемых констант </w:t>
      </w:r>
      <w:r w:rsidR="00516BBD">
        <w:lastRenderedPageBreak/>
        <w:t>скоростей</w:t>
      </w:r>
      <w:r w:rsidR="003045FD">
        <w:t xml:space="preserve"> (см. </w:t>
      </w:r>
      <w:r w:rsidR="003045FD">
        <w:fldChar w:fldCharType="begin"/>
      </w:r>
      <w:r w:rsidR="003045FD">
        <w:instrText xml:space="preserve"> REF _Ref165752319 \h </w:instrText>
      </w:r>
      <w:r w:rsidR="003045FD">
        <w:fldChar w:fldCharType="separate"/>
      </w:r>
      <w:r w:rsidR="002F4324">
        <w:t xml:space="preserve">Схема </w:t>
      </w:r>
      <w:r w:rsidR="002F4324">
        <w:rPr>
          <w:noProof/>
        </w:rPr>
        <w:t>16</w:t>
      </w:r>
      <w:r w:rsidR="003045FD">
        <w:fldChar w:fldCharType="end"/>
      </w:r>
      <w:r w:rsidR="003045FD">
        <w:t>)</w:t>
      </w:r>
      <w:r w:rsidR="00872BCC">
        <w:t xml:space="preserve">. </w:t>
      </w:r>
      <w:r w:rsidR="00DB0A27">
        <w:t>Д</w:t>
      </w:r>
      <w:r w:rsidR="00872BCC">
        <w:t xml:space="preserve">ля </w:t>
      </w:r>
      <w:r w:rsidR="007B1D96">
        <w:t xml:space="preserve">реакции </w:t>
      </w:r>
      <w:r w:rsidR="00872BCC">
        <w:t>фотоинициирования наиболее важн</w:t>
      </w:r>
      <w:r w:rsidR="00DB0A27">
        <w:t>а зависимость значений</w:t>
      </w:r>
      <w:r w:rsidR="00872BCC">
        <w:t xml:space="preserve"> концентраций </w:t>
      </w:r>
      <m:oMath>
        <m:r>
          <m:rPr>
            <m:sty m:val="p"/>
          </m:rPr>
          <w:rPr>
            <w:rFonts w:ascii="Cambria Math" w:hAnsi="Cambria Math"/>
          </w:rPr>
          <m:t>Q,DH,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B0A27">
        <w:rPr>
          <w:iCs/>
        </w:rPr>
        <w:t xml:space="preserve"> от времени, после редуцирования системы точность расчета этих величин падает </w:t>
      </w:r>
      <w:r w:rsidR="00160789">
        <w:rPr>
          <w:iCs/>
        </w:rPr>
        <w:t>на 5%</w:t>
      </w:r>
      <w:r w:rsidR="00DB0A27">
        <w:rPr>
          <w:iCs/>
        </w:rPr>
        <w:t xml:space="preserve"> в среднем</w:t>
      </w:r>
      <w:r w:rsidR="004D2F06">
        <w:rPr>
          <w:iCs/>
        </w:rPr>
        <w:t>:</w:t>
      </w:r>
    </w:p>
    <w:p w14:paraId="4EB36BE2" w14:textId="018DF332" w:rsidR="00DB0A27" w:rsidRDefault="004D2F06" w:rsidP="006A74F0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B77DA9" wp14:editId="4B2CC3F1">
                <wp:simplePos x="0" y="0"/>
                <wp:positionH relativeFrom="column">
                  <wp:posOffset>3028315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2B4D2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7DA9" id="Надпись 63" o:spid="_x0000_s1034" type="#_x0000_t202" style="position:absolute;left:0;text-align:left;margin-left:238.45pt;margin-top:137.75pt;width:30pt;height:18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" filled="f" stroked="f" strokeweight=".5pt">
                <v:textbox>
                  <w:txbxContent>
                    <w:p w14:paraId="1682B4D2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B6D5FE" wp14:editId="1A8C6170">
                <wp:simplePos x="0" y="0"/>
                <wp:positionH relativeFrom="column">
                  <wp:posOffset>107315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62E66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D5FE" id="Надпись 62" o:spid="_x0000_s1035" type="#_x0000_t202" style="position:absolute;left:0;text-align:left;margin-left:8.45pt;margin-top:137.75pt;width:30pt;height:18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" filled="f" stroked="f" strokeweight=".5pt">
                <v:textbox>
                  <w:txbxContent>
                    <w:p w14:paraId="20562E66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67ACE" wp14:editId="5C50BC57">
                <wp:simplePos x="0" y="0"/>
                <wp:positionH relativeFrom="column">
                  <wp:posOffset>107950</wp:posOffset>
                </wp:positionH>
                <wp:positionV relativeFrom="paragraph">
                  <wp:posOffset>-45085</wp:posOffset>
                </wp:positionV>
                <wp:extent cx="381000" cy="234696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554EC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7ACE" id="Надпись 61" o:spid="_x0000_s1036" type="#_x0000_t202" style="position:absolute;left:0;text-align:left;margin-left:8.5pt;margin-top:-3.55pt;width:30pt;height:18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" filled="f" stroked="f" strokeweight=".5pt">
                <v:textbox>
                  <w:txbxContent>
                    <w:p w14:paraId="4A6554EC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045FD">
        <w:rPr>
          <w:noProof/>
        </w:rPr>
        <w:drawing>
          <wp:inline distT="0" distB="0" distL="0" distR="0" wp14:anchorId="49CF980C" wp14:editId="20AF4D11">
            <wp:extent cx="5742427" cy="36804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5" cy="36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EA3" w14:textId="6D1734D5" w:rsidR="00603512" w:rsidRDefault="00DB0A27" w:rsidP="001771C7">
      <w:pPr>
        <w:pStyle w:val="af2"/>
      </w:pPr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13</w:t>
      </w:r>
      <w:r w:rsidR="004719C4">
        <w:rPr>
          <w:noProof/>
        </w:rPr>
        <w:fldChar w:fldCharType="end"/>
      </w:r>
      <w:r w:rsidR="00162A7F">
        <w:rPr>
          <w:noProof/>
        </w:rPr>
        <w:t xml:space="preserve"> -</w:t>
      </w:r>
      <w:r>
        <w:t xml:space="preserve"> Сравнение полной и редуцированной модели фотоиницииров</w:t>
      </w:r>
      <w:r w:rsidR="00084286">
        <w:t>а</w:t>
      </w:r>
      <w:r>
        <w:t>ния в процентах</w:t>
      </w:r>
      <w:r w:rsidR="00065995">
        <w:t xml:space="preserve"> от среднего значения концентрации каждого компонента, рассчитанного по полной схеме</w:t>
      </w:r>
    </w:p>
    <w:p w14:paraId="3C6A8029" w14:textId="77777777" w:rsidR="00162A7F" w:rsidRPr="00162A7F" w:rsidRDefault="00162A7F" w:rsidP="00162A7F">
      <w:pPr>
        <w:rPr>
          <w:lang w:eastAsia="ru-RU"/>
        </w:rPr>
      </w:pPr>
    </w:p>
    <w:p w14:paraId="4D15B87E" w14:textId="68F0AA84" w:rsidR="00C616F1" w:rsidRDefault="00C616F1" w:rsidP="004B00CB">
      <w:pPr>
        <w:pStyle w:val="1"/>
      </w:pPr>
      <w:r>
        <w:t>Полимеризация</w:t>
      </w:r>
    </w:p>
    <w:p w14:paraId="5172FEBA" w14:textId="11A59303" w:rsidR="00603512" w:rsidRDefault="00603512" w:rsidP="001830AD">
      <w:pPr>
        <w:pStyle w:val="a3"/>
      </w:pPr>
      <w:r>
        <w:t>По аналогии с процессами фотоинициирования хинона, принимая во внимание что в процессе полимеризации учувствуют мономеры ОКМ-2, ПЭТА, ДМЭГ с добавлением бутанола и очень малых количеств хинона,</w:t>
      </w:r>
      <w:r w:rsidR="000B6BA7" w:rsidRPr="000B6BA7">
        <w:t xml:space="preserve"> </w:t>
      </w:r>
      <w:r w:rsidR="000B6BA7">
        <w:t>в соответствии с пунктом 2. Полимеризация</w:t>
      </w:r>
      <w:r>
        <w:t xml:space="preserve"> </w:t>
      </w:r>
      <w:r w:rsidR="005943F9">
        <w:t>были</w:t>
      </w:r>
      <w:r>
        <w:t xml:space="preserve"> </w:t>
      </w:r>
      <w:r w:rsidR="000B6BA7">
        <w:t>объединены похожие</w:t>
      </w:r>
      <w:r>
        <w:t xml:space="preserve"> </w:t>
      </w:r>
      <w:r w:rsidR="00C008F7">
        <w:t>реакции</w:t>
      </w:r>
      <w:r>
        <w:t>, не влияющие на протекание основных процессов роста</w:t>
      </w:r>
      <w:r w:rsidR="00F73A9F">
        <w:t xml:space="preserve"> полимерной цеп</w:t>
      </w:r>
      <w:r w:rsidR="00275B28">
        <w:t>и</w:t>
      </w:r>
      <w:r w:rsidR="00EA04CB">
        <w:t>:</w:t>
      </w:r>
    </w:p>
    <w:p w14:paraId="7E6397EE" w14:textId="77777777" w:rsidR="007454AA" w:rsidRDefault="00EA04CB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C9F1D5D" wp14:editId="5CC96084">
            <wp:extent cx="5905500" cy="133576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76" cy="13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FA4" w14:textId="57A62F0F" w:rsidR="0016460D" w:rsidRDefault="007454AA" w:rsidP="001771C7">
      <w:pPr>
        <w:pStyle w:val="af2"/>
      </w:pPr>
      <w:r>
        <w:t xml:space="preserve">Схема </w:t>
      </w:r>
      <w:r w:rsidR="004719C4">
        <w:fldChar w:fldCharType="begin"/>
      </w:r>
      <w:r w:rsidR="004719C4">
        <w:instrText xml:space="preserve"> SEQ Схема \* ARABIC </w:instrText>
      </w:r>
      <w:r w:rsidR="004719C4">
        <w:fldChar w:fldCharType="separate"/>
      </w:r>
      <w:r w:rsidR="002F4324">
        <w:rPr>
          <w:noProof/>
        </w:rPr>
        <w:t>26</w:t>
      </w:r>
      <w:r w:rsidR="004719C4">
        <w:rPr>
          <w:noProof/>
        </w:rPr>
        <w:fldChar w:fldCharType="end"/>
      </w:r>
      <w:r w:rsidR="00162A7F">
        <w:rPr>
          <w:noProof/>
        </w:rPr>
        <w:t xml:space="preserve"> -</w:t>
      </w:r>
      <w:r w:rsidR="006C33A2" w:rsidRPr="006C33A2">
        <w:t xml:space="preserve"> </w:t>
      </w:r>
      <w:r w:rsidR="006C33A2">
        <w:t xml:space="preserve">Редуцированная </w:t>
      </w:r>
      <w:r w:rsidRPr="006C33A2">
        <w:t>схема</w:t>
      </w:r>
      <w:r w:rsidRPr="00832871">
        <w:t xml:space="preserve"> </w:t>
      </w:r>
      <w:r>
        <w:t>полимеризация</w:t>
      </w:r>
    </w:p>
    <w:p w14:paraId="5DD742AE" w14:textId="77777777" w:rsidR="00B56262" w:rsidRPr="00162A7F" w:rsidRDefault="00B56262" w:rsidP="00162A7F">
      <w:pPr>
        <w:rPr>
          <w:lang w:eastAsia="ru-RU"/>
        </w:rPr>
      </w:pPr>
    </w:p>
    <w:p w14:paraId="61084A39" w14:textId="64401663" w:rsidR="00162A7F" w:rsidRDefault="0016460D" w:rsidP="00B56262">
      <w:pPr>
        <w:pStyle w:val="a3"/>
      </w:pPr>
      <w:r>
        <w:t xml:space="preserve">При этом ошибка между редуцированной и полной системой составляет менее </w:t>
      </w:r>
      <w:r w:rsidR="002B7AC8">
        <w:t>1%</w:t>
      </w:r>
      <w:r w:rsidR="00EA04CB">
        <w:t xml:space="preserve"> (см. </w:t>
      </w:r>
      <w:r w:rsidR="00EA04CB">
        <w:fldChar w:fldCharType="begin"/>
      </w:r>
      <w:r w:rsidR="00EA04CB">
        <w:instrText xml:space="preserve"> REF _Ref166434073 \h </w:instrText>
      </w:r>
      <w:r w:rsidR="00EA04CB">
        <w:fldChar w:fldCharType="separate"/>
      </w:r>
      <w:r w:rsidR="002F4324">
        <w:t xml:space="preserve">Рисунок </w:t>
      </w:r>
      <w:r w:rsidR="002F4324">
        <w:rPr>
          <w:noProof/>
        </w:rPr>
        <w:t>14</w:t>
      </w:r>
      <w:r w:rsidR="00EA04CB">
        <w:fldChar w:fldCharType="end"/>
      </w:r>
      <w:r w:rsidR="00EA04CB">
        <w:t>):</w:t>
      </w:r>
    </w:p>
    <w:p w14:paraId="1554E6E6" w14:textId="630322C4" w:rsidR="00EA04CB" w:rsidRDefault="004D2F06" w:rsidP="00C901D6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59B13E" wp14:editId="3DC27A5C">
                <wp:simplePos x="0" y="0"/>
                <wp:positionH relativeFrom="column">
                  <wp:posOffset>3174365</wp:posOffset>
                </wp:positionH>
                <wp:positionV relativeFrom="paragraph">
                  <wp:posOffset>1878965</wp:posOffset>
                </wp:positionV>
                <wp:extent cx="381000" cy="234696"/>
                <wp:effectExtent l="0" t="0" r="0" b="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59607C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9B13E" id="Надпись 66" o:spid="_x0000_s1037" type="#_x0000_t202" style="position:absolute;left:0;text-align:left;margin-left:249.95pt;margin-top:147.95pt;width:30pt;height:18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" filled="f" stroked="f" strokeweight=".5pt">
                <v:textbox>
                  <w:txbxContent>
                    <w:p w14:paraId="4B59607C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FFB489" wp14:editId="0EAE2F4D">
                <wp:simplePos x="0" y="0"/>
                <wp:positionH relativeFrom="column">
                  <wp:posOffset>202565</wp:posOffset>
                </wp:positionH>
                <wp:positionV relativeFrom="paragraph">
                  <wp:posOffset>1828165</wp:posOffset>
                </wp:positionV>
                <wp:extent cx="381000" cy="234696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84FFF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B489" id="Надпись 65" o:spid="_x0000_s1038" type="#_x0000_t202" style="position:absolute;left:0;text-align:left;margin-left:15.95pt;margin-top:143.95pt;width:30pt;height:18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" filled="f" stroked="f" strokeweight=".5pt">
                <v:textbox>
                  <w:txbxContent>
                    <w:p w14:paraId="26784FFF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C7EE15" wp14:editId="6AB114D0">
                <wp:simplePos x="0" y="0"/>
                <wp:positionH relativeFrom="column">
                  <wp:posOffset>742315</wp:posOffset>
                </wp:positionH>
                <wp:positionV relativeFrom="paragraph">
                  <wp:posOffset>-635</wp:posOffset>
                </wp:positionV>
                <wp:extent cx="381000" cy="234696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65CC5F" w14:textId="77777777" w:rsidR="003F2C8A" w:rsidRPr="007F4DBA" w:rsidRDefault="003F2C8A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EE15" id="Надпись 64" o:spid="_x0000_s1039" type="#_x0000_t202" style="position:absolute;left:0;text-align:left;margin-left:58.45pt;margin-top:-.05pt;width:30pt;height:18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" filled="f" stroked="f" strokeweight=".5pt">
                <v:textbox>
                  <w:txbxContent>
                    <w:p w14:paraId="0F65CC5F" w14:textId="77777777" w:rsidR="003F2C8A" w:rsidRPr="007F4DBA" w:rsidRDefault="003F2C8A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EA04CB">
        <w:rPr>
          <w:noProof/>
        </w:rPr>
        <w:drawing>
          <wp:inline distT="0" distB="0" distL="0" distR="0" wp14:anchorId="0BCF1CE2" wp14:editId="250110DA">
            <wp:extent cx="5942330" cy="3839307"/>
            <wp:effectExtent l="0" t="0" r="127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"/>
                    <a:stretch/>
                  </pic:blipFill>
                  <pic:spPr bwMode="auto">
                    <a:xfrm>
                      <a:off x="0" y="0"/>
                      <a:ext cx="5942960" cy="383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443F" w14:textId="310407D5" w:rsidR="00603512" w:rsidRDefault="00EA04CB" w:rsidP="001771C7">
      <w:pPr>
        <w:pStyle w:val="af2"/>
      </w:pPr>
      <w:bookmarkStart w:id="174" w:name="_Ref166434073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14</w:t>
      </w:r>
      <w:r w:rsidR="004719C4">
        <w:rPr>
          <w:noProof/>
        </w:rPr>
        <w:fldChar w:fldCharType="end"/>
      </w:r>
      <w:bookmarkEnd w:id="174"/>
      <w:r w:rsidR="00162A7F">
        <w:t xml:space="preserve"> -</w:t>
      </w:r>
      <w:r w:rsidRPr="00EA04CB">
        <w:t xml:space="preserve"> Сравнение полной и редуцированной модели </w:t>
      </w:r>
      <w:r>
        <w:t>полимеризации</w:t>
      </w:r>
      <w:r w:rsidRPr="00EA04CB">
        <w:t xml:space="preserve"> в процентах от среднего значения концентрации каждого компонента, рассчитанного по полной схеме</w:t>
      </w:r>
    </w:p>
    <w:p w14:paraId="5112F575" w14:textId="77777777" w:rsidR="00B56262" w:rsidRPr="00B56262" w:rsidRDefault="00B56262" w:rsidP="00B56262">
      <w:pPr>
        <w:rPr>
          <w:lang w:eastAsia="ru-RU"/>
        </w:rPr>
      </w:pPr>
    </w:p>
    <w:p w14:paraId="21580AEC" w14:textId="1AB5CD52" w:rsidR="00155AD0" w:rsidRDefault="00155AD0" w:rsidP="001830AD">
      <w:pPr>
        <w:pStyle w:val="31"/>
      </w:pPr>
      <w:bookmarkStart w:id="175" w:name="_Toc167708189"/>
      <w:bookmarkStart w:id="176" w:name="_Toc167809608"/>
      <w:r>
        <w:lastRenderedPageBreak/>
        <w:t>Экспериментальная проверка редуцированной схемы</w:t>
      </w:r>
      <w:bookmarkEnd w:id="175"/>
      <w:bookmarkEnd w:id="176"/>
    </w:p>
    <w:p w14:paraId="637BB5EE" w14:textId="13B15D5C" w:rsidR="00DB1533" w:rsidRPr="00A936F8" w:rsidRDefault="00A936F8" w:rsidP="00234B2E">
      <w:pPr>
        <w:pStyle w:val="a3"/>
      </w:pPr>
      <w:r>
        <w:t xml:space="preserve">Так значения констант скоростей элементарных реакций не определены точно, известны лишь диапазоны порядков их значений, сложно выделить конкретные лимитирующие стадии, </w:t>
      </w:r>
      <w:r w:rsidR="00DB1533">
        <w:t>а следовательно,</w:t>
      </w:r>
      <w:r>
        <w:t xml:space="preserve"> не известно, какие соотношения констант </w:t>
      </w:r>
      <w:r w:rsidR="00DB1533">
        <w:t xml:space="preserve">будут отражать поведение всей системы. Поэтому для сравнения кинетики полимеризации разных мономеров использованы абсолютные значения констант скоростей элементарных реакций. </w:t>
      </w:r>
      <w:r w:rsidR="00D02BD0">
        <w:t xml:space="preserve">Эффективная константа активации хинона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=0.0072</m:t>
        </m:r>
      </m:oMath>
      <w:r w:rsidR="00357AB0">
        <w:t>. Значения начальных концентраций мономера и бутанола вычислено исходя из того, что бутанола-1 20% по массе: ОКМ-2 – 2.8 М, бутанол</w:t>
      </w:r>
      <w:r w:rsidR="00F93BE2">
        <w:t>-1</w:t>
      </w:r>
      <w:r w:rsidR="00357AB0">
        <w:t xml:space="preserve"> - 4 М; ДМЭГ – 4.1 М, бутанол-1 - 2.7 М; ПЭТА</w:t>
      </w:r>
      <w:r w:rsidR="00F93BE2">
        <w:t xml:space="preserve"> -</w:t>
      </w:r>
      <w:r w:rsidR="00357AB0">
        <w:t xml:space="preserve"> 3 М</w:t>
      </w:r>
      <w:r w:rsidR="00F93BE2">
        <w:t>, бутанол-1 – 3 М.</w:t>
      </w:r>
    </w:p>
    <w:p w14:paraId="5C509388" w14:textId="78AF020C" w:rsidR="00A03AF8" w:rsidRDefault="00155AD0" w:rsidP="00A03AF8">
      <w:pPr>
        <w:pStyle w:val="a3"/>
      </w:pPr>
      <w:r>
        <w:t xml:space="preserve">Для композиции ОКМ-2 – бутанол-1 </w:t>
      </w:r>
      <w:r w:rsidR="00A936F8">
        <w:t xml:space="preserve">расчетные и экспериментальные данные совпадают </w:t>
      </w:r>
      <w:r w:rsidR="00234B2E">
        <w:t xml:space="preserve">(см. </w:t>
      </w:r>
      <w:r w:rsidR="00234B2E">
        <w:fldChar w:fldCharType="begin"/>
      </w:r>
      <w:r w:rsidR="00234B2E">
        <w:instrText xml:space="preserve"> REF _Ref167190505 \h </w:instrText>
      </w:r>
      <w:r w:rsidR="00234B2E">
        <w:fldChar w:fldCharType="separate"/>
      </w:r>
      <w:r w:rsidR="002F4324">
        <w:t xml:space="preserve">Рисунок </w:t>
      </w:r>
      <w:r w:rsidR="002F4324">
        <w:rPr>
          <w:noProof/>
        </w:rPr>
        <w:t>15</w:t>
      </w:r>
      <w:r w:rsidR="00234B2E">
        <w:fldChar w:fldCharType="end"/>
      </w:r>
      <w:r w:rsidR="00234B2E">
        <w:t xml:space="preserve">) </w:t>
      </w:r>
      <w:r w:rsidR="00A936F8">
        <w:t>при</w:t>
      </w:r>
      <w:r w:rsidR="00A03AF8">
        <w:t>:</w:t>
      </w:r>
    </w:p>
    <w:p w14:paraId="3E5B5053" w14:textId="2E69537C" w:rsidR="00A03AF8" w:rsidRDefault="00A03AF8" w:rsidP="00A03AF8">
      <w:pPr>
        <w:pStyle w:val="af2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6</w:t>
      </w:r>
      <w:r>
        <w:rPr>
          <w:noProof/>
        </w:rPr>
        <w:fldChar w:fldCharType="end"/>
      </w:r>
      <w:r>
        <w:rPr>
          <w:noProof/>
        </w:rPr>
        <w:t xml:space="preserve"> -</w:t>
      </w:r>
      <w:r>
        <w:t xml:space="preserve"> Значения констант скоростей для системы </w:t>
      </w:r>
      <w:r w:rsidR="00234B2E" w:rsidRPr="00F076F6">
        <w:t>ОКМ-2 -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6"/>
        <w:gridCol w:w="4700"/>
      </w:tblGrid>
      <w:tr w:rsidR="00A03AF8" w14:paraId="1C86CF1A" w14:textId="77777777" w:rsidTr="003F2C8A">
        <w:tc>
          <w:tcPr>
            <w:tcW w:w="5594" w:type="dxa"/>
          </w:tcPr>
          <w:p w14:paraId="50255605" w14:textId="77777777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361DDCD" w14:textId="799F4104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=2400</m:t>
                </m:r>
              </m:oMath>
            </m:oMathPara>
          </w:p>
        </w:tc>
      </w:tr>
      <w:tr w:rsidR="00A03AF8" w14:paraId="297EF343" w14:textId="77777777" w:rsidTr="003F2C8A">
        <w:tc>
          <w:tcPr>
            <w:tcW w:w="5594" w:type="dxa"/>
          </w:tcPr>
          <w:p w14:paraId="7AC3D2D0" w14:textId="77777777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57B6282" w14:textId="57CAFF74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=0.8</m:t>
                </m:r>
              </m:oMath>
            </m:oMathPara>
          </w:p>
        </w:tc>
      </w:tr>
      <w:tr w:rsidR="00A03AF8" w14:paraId="6021BA49" w14:textId="77777777" w:rsidTr="003F2C8A">
        <w:tc>
          <w:tcPr>
            <w:tcW w:w="5594" w:type="dxa"/>
          </w:tcPr>
          <w:p w14:paraId="0647299C" w14:textId="5782D976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7313F819" w14:textId="77777777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A03AF8" w14:paraId="07D5398F" w14:textId="77777777" w:rsidTr="003F2C8A">
        <w:tc>
          <w:tcPr>
            <w:tcW w:w="5594" w:type="dxa"/>
          </w:tcPr>
          <w:p w14:paraId="08F46F3F" w14:textId="77777777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45C6681" w14:textId="7DA8162F" w:rsidR="00A03AF8" w:rsidRPr="004B00CB" w:rsidRDefault="00A03AF8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=6300</m:t>
                </m:r>
              </m:oMath>
            </m:oMathPara>
          </w:p>
        </w:tc>
      </w:tr>
      <w:tr w:rsidR="00A03AF8" w14:paraId="029AE29B" w14:textId="77777777" w:rsidTr="003F2C8A">
        <w:tc>
          <w:tcPr>
            <w:tcW w:w="5594" w:type="dxa"/>
          </w:tcPr>
          <w:p w14:paraId="1A0DDC7F" w14:textId="77777777" w:rsidR="00A03AF8" w:rsidRPr="00A66405" w:rsidRDefault="00A03AF8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20D0BACC" w14:textId="77777777" w:rsidR="00A03AF8" w:rsidRPr="004B00CB" w:rsidRDefault="00A03AF8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A03AF8" w14:paraId="7914C654" w14:textId="77777777" w:rsidTr="003F2C8A">
        <w:tc>
          <w:tcPr>
            <w:tcW w:w="5594" w:type="dxa"/>
          </w:tcPr>
          <w:p w14:paraId="0AF3F428" w14:textId="77777777" w:rsidR="00A03AF8" w:rsidRPr="00A66405" w:rsidRDefault="00A03AF8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BEA5D94" w14:textId="77777777" w:rsidR="00A03AF8" w:rsidRPr="00A66405" w:rsidRDefault="00A03AF8" w:rsidP="003F2C8A">
            <w:pPr>
              <w:pStyle w:val="a3"/>
            </w:pPr>
          </w:p>
        </w:tc>
      </w:tr>
    </w:tbl>
    <w:p w14:paraId="0E8924F4" w14:textId="77777777" w:rsidR="00A03AF8" w:rsidRDefault="00A03AF8" w:rsidP="00A03AF8">
      <w:pPr>
        <w:pStyle w:val="a3"/>
      </w:pPr>
    </w:p>
    <w:p w14:paraId="77B104A5" w14:textId="77777777" w:rsidR="004A5B23" w:rsidRDefault="00A936F8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C0E93C4" wp14:editId="1DBE65AF">
            <wp:extent cx="5873251" cy="20186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cm.jp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7371" cy="202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8AA0" w14:textId="05C650B8" w:rsidR="00A936F8" w:rsidRDefault="004A5B23" w:rsidP="001771C7">
      <w:pPr>
        <w:pStyle w:val="af2"/>
      </w:pPr>
      <w:bookmarkStart w:id="177" w:name="_Ref167190505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15</w:t>
      </w:r>
      <w:r w:rsidR="004719C4">
        <w:rPr>
          <w:noProof/>
        </w:rPr>
        <w:fldChar w:fldCharType="end"/>
      </w:r>
      <w:bookmarkEnd w:id="177"/>
      <w:r w:rsidR="00EF31C4">
        <w:rPr>
          <w:noProof/>
        </w:rPr>
        <w:t xml:space="preserve"> -</w:t>
      </w:r>
      <w:r w:rsidRPr="00F076F6">
        <w:t xml:space="preserve"> Расчетная и экспериментальная кривые конверсии от времени для композиции ОКМ-2 - бутанол-1 20% по массе</w:t>
      </w:r>
    </w:p>
    <w:p w14:paraId="26269B24" w14:textId="77777777" w:rsidR="00E8781A" w:rsidRPr="00E8781A" w:rsidRDefault="00E8781A" w:rsidP="00E8781A">
      <w:pPr>
        <w:rPr>
          <w:lang w:eastAsia="ru-RU"/>
        </w:rPr>
      </w:pPr>
    </w:p>
    <w:p w14:paraId="4314FB63" w14:textId="7C2B1A94" w:rsidR="004B00CB" w:rsidRDefault="00F12DE4" w:rsidP="001830AD">
      <w:pPr>
        <w:pStyle w:val="a3"/>
      </w:pPr>
      <w:r>
        <w:t>Для композиции ДМЭГ – бутанол-1 расчетные и экспериментальные данные совпадают при</w:t>
      </w:r>
      <w:r w:rsidR="004B00CB">
        <w:t>:</w:t>
      </w:r>
    </w:p>
    <w:p w14:paraId="62E4FF1E" w14:textId="3333CB81" w:rsidR="004B00CB" w:rsidRDefault="004B00CB" w:rsidP="004B00CB">
      <w:pPr>
        <w:pStyle w:val="af2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-</w:t>
      </w:r>
      <w:r>
        <w:t xml:space="preserve"> Значения констант скоростей для системы ДМЭГ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4B00CB" w14:paraId="45B1D5B1" w14:textId="77777777" w:rsidTr="003F2C8A">
        <w:tc>
          <w:tcPr>
            <w:tcW w:w="5594" w:type="dxa"/>
          </w:tcPr>
          <w:p w14:paraId="061BFF90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7B27ECBC" w14:textId="43083B13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=420</m:t>
                </m:r>
              </m:oMath>
            </m:oMathPara>
          </w:p>
        </w:tc>
      </w:tr>
      <w:tr w:rsidR="004B00CB" w14:paraId="15F82335" w14:textId="77777777" w:rsidTr="003F2C8A">
        <w:tc>
          <w:tcPr>
            <w:tcW w:w="5594" w:type="dxa"/>
          </w:tcPr>
          <w:p w14:paraId="525FC8A2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3FA0C6D1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4B00CB" w14:paraId="2442560E" w14:textId="77777777" w:rsidTr="003F2C8A">
        <w:tc>
          <w:tcPr>
            <w:tcW w:w="5594" w:type="dxa"/>
          </w:tcPr>
          <w:p w14:paraId="6B6B7594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148A99FE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4B00CB" w14:paraId="1053B00E" w14:textId="77777777" w:rsidTr="003F2C8A">
        <w:tc>
          <w:tcPr>
            <w:tcW w:w="5594" w:type="dxa"/>
          </w:tcPr>
          <w:p w14:paraId="1FEC1414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3ECB178F" w14:textId="481F1FA8" w:rsidR="004B00CB" w:rsidRPr="004B00CB" w:rsidRDefault="004B00CB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e5</m:t>
                </m:r>
              </m:oMath>
            </m:oMathPara>
          </w:p>
        </w:tc>
      </w:tr>
      <w:tr w:rsidR="004B00CB" w14:paraId="6B3EAD95" w14:textId="77777777" w:rsidTr="003F2C8A">
        <w:tc>
          <w:tcPr>
            <w:tcW w:w="5594" w:type="dxa"/>
          </w:tcPr>
          <w:p w14:paraId="7595BA29" w14:textId="77777777" w:rsidR="004B00CB" w:rsidRPr="00A66405" w:rsidRDefault="004B00CB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0C13B620" w14:textId="7561A0F3" w:rsidR="004B00CB" w:rsidRPr="004B00CB" w:rsidRDefault="004B00CB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4B00CB" w14:paraId="632B4975" w14:textId="77777777" w:rsidTr="003F2C8A">
        <w:tc>
          <w:tcPr>
            <w:tcW w:w="5594" w:type="dxa"/>
          </w:tcPr>
          <w:p w14:paraId="5E9623AA" w14:textId="77777777" w:rsidR="004B00CB" w:rsidRPr="00A66405" w:rsidRDefault="004B00CB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0E31862" w14:textId="77777777" w:rsidR="004B00CB" w:rsidRPr="00A66405" w:rsidRDefault="004B00CB" w:rsidP="003F2C8A">
            <w:pPr>
              <w:pStyle w:val="a3"/>
            </w:pPr>
          </w:p>
        </w:tc>
      </w:tr>
    </w:tbl>
    <w:p w14:paraId="1CA78D50" w14:textId="0D90D846" w:rsidR="004B00CB" w:rsidRDefault="004B00CB" w:rsidP="00A03AF8">
      <w:pPr>
        <w:pStyle w:val="a3"/>
        <w:ind w:firstLine="0"/>
      </w:pPr>
    </w:p>
    <w:p w14:paraId="08C59F05" w14:textId="77777777" w:rsidR="00A03AF8" w:rsidRDefault="00A03AF8" w:rsidP="00A03AF8">
      <w:pPr>
        <w:pStyle w:val="a3"/>
        <w:ind w:firstLine="0"/>
      </w:pPr>
    </w:p>
    <w:p w14:paraId="794483C7" w14:textId="77777777" w:rsidR="00A03AF8" w:rsidRDefault="00A03AF8" w:rsidP="00A03AF8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5A7EFFC9" wp14:editId="5527AA78">
            <wp:extent cx="5607511" cy="192556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11" cy="192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63" w14:textId="14573255" w:rsidR="00A03AF8" w:rsidRDefault="00A03AF8" w:rsidP="00A03AF8">
      <w:pPr>
        <w:pStyle w:val="af2"/>
      </w:pPr>
      <w:bookmarkStart w:id="178" w:name="_Ref167190636"/>
      <w:r w:rsidRPr="00E8781A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16</w:t>
      </w:r>
      <w:r>
        <w:rPr>
          <w:noProof/>
        </w:rPr>
        <w:fldChar w:fldCharType="end"/>
      </w:r>
      <w:bookmarkEnd w:id="178"/>
      <w:r>
        <w:t xml:space="preserve"> -</w:t>
      </w:r>
      <w:r w:rsidRPr="00E8781A">
        <w:t xml:space="preserve"> Расчетная и экспериментальная кривые конверсии от времени для композиции ДМЭГ - бутанол-1 20% по массе</w:t>
      </w:r>
    </w:p>
    <w:p w14:paraId="2AE0485B" w14:textId="77777777" w:rsidR="00A03AF8" w:rsidRDefault="00A03AF8" w:rsidP="001830AD">
      <w:pPr>
        <w:pStyle w:val="a3"/>
      </w:pPr>
    </w:p>
    <w:p w14:paraId="751A89B1" w14:textId="33B036EC" w:rsidR="00EF31C4" w:rsidRPr="00EF31C4" w:rsidRDefault="00F12DE4" w:rsidP="00234B2E">
      <w:pPr>
        <w:pStyle w:val="a2"/>
      </w:pPr>
      <w:r>
        <w:t xml:space="preserve">Такое низкое значение константы скорости роста </w:t>
      </w:r>
      <m:oMath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=420 </m:t>
        </m:r>
      </m:oMath>
      <w:r>
        <w:t>можно объяснить строением молекулы мономера ДМЭГ</w:t>
      </w:r>
      <w:r w:rsidR="009225C9">
        <w:t>, который образует прочные водородные связи и с другими молекулами мономера и растворителем. Из-за малой вязкости (рассмотрено ниже) растворенный кислород быстрее реагирует с радикалами роста полимерной цепи, что объясняет большую константу скорости ингибирования</w:t>
      </w:r>
      <w:r>
        <w:t>:</w:t>
      </w:r>
    </w:p>
    <w:p w14:paraId="2D0EE27A" w14:textId="4ACEF687" w:rsidR="00234B2E" w:rsidRDefault="000A762C" w:rsidP="00C901D6">
      <w:pPr>
        <w:pStyle w:val="a3"/>
      </w:pPr>
      <w:r>
        <w:t xml:space="preserve">Для композиции </w:t>
      </w:r>
      <w:r w:rsidR="006018B5">
        <w:t>ПЭТА</w:t>
      </w:r>
      <w:r>
        <w:t xml:space="preserve"> – бутанол-1 расчетные и экспериментальные данные совпадают (см.</w:t>
      </w:r>
      <w:r w:rsidR="006018B5">
        <w:t xml:space="preserve"> </w:t>
      </w:r>
      <w:r w:rsidR="006018B5">
        <w:fldChar w:fldCharType="begin"/>
      </w:r>
      <w:r w:rsidR="006018B5">
        <w:instrText xml:space="preserve"> REF _Ref167190866 \h </w:instrText>
      </w:r>
      <w:r w:rsidR="006018B5">
        <w:fldChar w:fldCharType="separate"/>
      </w:r>
      <w:r w:rsidR="002F4324">
        <w:t xml:space="preserve">Рисунок </w:t>
      </w:r>
      <w:r w:rsidR="002F4324">
        <w:rPr>
          <w:noProof/>
        </w:rPr>
        <w:t>17</w:t>
      </w:r>
      <w:r w:rsidR="006018B5">
        <w:fldChar w:fldCharType="end"/>
      </w:r>
      <w:r>
        <w:t>)</w:t>
      </w:r>
      <w:r w:rsidR="00220D86">
        <w:t xml:space="preserve"> при</w:t>
      </w:r>
      <w:r w:rsidR="00234B2E">
        <w:t>:</w:t>
      </w:r>
    </w:p>
    <w:p w14:paraId="46F639DA" w14:textId="75DB8A58" w:rsidR="00234B2E" w:rsidRDefault="00234B2E" w:rsidP="00234B2E">
      <w:pPr>
        <w:pStyle w:val="af2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8</w:t>
      </w:r>
      <w:r>
        <w:rPr>
          <w:noProof/>
        </w:rPr>
        <w:fldChar w:fldCharType="end"/>
      </w:r>
      <w:r>
        <w:rPr>
          <w:noProof/>
        </w:rPr>
        <w:t xml:space="preserve"> -</w:t>
      </w:r>
      <w:r>
        <w:t xml:space="preserve"> Значения констант скоростей для системы </w:t>
      </w:r>
      <w:r w:rsidR="00220D86">
        <w:t>ПЭТА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6"/>
        <w:gridCol w:w="4700"/>
      </w:tblGrid>
      <w:tr w:rsidR="00234B2E" w14:paraId="0601C9DC" w14:textId="77777777" w:rsidTr="003F2C8A">
        <w:tc>
          <w:tcPr>
            <w:tcW w:w="5594" w:type="dxa"/>
          </w:tcPr>
          <w:p w14:paraId="6F164DF6" w14:textId="77777777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5B9DA8A" w14:textId="1C016C13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=9900</m:t>
                </m:r>
              </m:oMath>
            </m:oMathPara>
          </w:p>
        </w:tc>
      </w:tr>
      <w:tr w:rsidR="00234B2E" w14:paraId="7CEDD072" w14:textId="77777777" w:rsidTr="003F2C8A">
        <w:tc>
          <w:tcPr>
            <w:tcW w:w="5594" w:type="dxa"/>
          </w:tcPr>
          <w:p w14:paraId="0DA9BBB7" w14:textId="77777777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3931733" w14:textId="78EFDA50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=1.3</m:t>
                </m:r>
              </m:oMath>
            </m:oMathPara>
          </w:p>
        </w:tc>
      </w:tr>
      <w:tr w:rsidR="00234B2E" w14:paraId="20A7822E" w14:textId="77777777" w:rsidTr="003F2C8A">
        <w:tc>
          <w:tcPr>
            <w:tcW w:w="5594" w:type="dxa"/>
          </w:tcPr>
          <w:p w14:paraId="4A62AC36" w14:textId="34C7D4B3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467564C4" w14:textId="77777777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234B2E" w14:paraId="457B276A" w14:textId="77777777" w:rsidTr="003F2C8A">
        <w:tc>
          <w:tcPr>
            <w:tcW w:w="5594" w:type="dxa"/>
          </w:tcPr>
          <w:p w14:paraId="5539E36B" w14:textId="77777777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8D66F5E" w14:textId="5E3A864F" w:rsidR="00234B2E" w:rsidRPr="004B00CB" w:rsidRDefault="00234B2E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=2000</m:t>
                </m:r>
              </m:oMath>
            </m:oMathPara>
          </w:p>
        </w:tc>
      </w:tr>
      <w:tr w:rsidR="00234B2E" w14:paraId="52BEE7EC" w14:textId="77777777" w:rsidTr="003F2C8A">
        <w:tc>
          <w:tcPr>
            <w:tcW w:w="5594" w:type="dxa"/>
          </w:tcPr>
          <w:p w14:paraId="20A3E52D" w14:textId="77777777" w:rsidR="00234B2E" w:rsidRPr="00A66405" w:rsidRDefault="00234B2E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A9BB6C1" w14:textId="77777777" w:rsidR="00234B2E" w:rsidRPr="004B00CB" w:rsidRDefault="00234B2E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234B2E" w14:paraId="16E6EA1E" w14:textId="77777777" w:rsidTr="003F2C8A">
        <w:tc>
          <w:tcPr>
            <w:tcW w:w="5594" w:type="dxa"/>
          </w:tcPr>
          <w:p w14:paraId="00D43276" w14:textId="77777777" w:rsidR="00234B2E" w:rsidRPr="00A66405" w:rsidRDefault="00234B2E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67A097A8" w14:textId="77777777" w:rsidR="00234B2E" w:rsidRPr="00A66405" w:rsidRDefault="00234B2E" w:rsidP="003F2C8A">
            <w:pPr>
              <w:pStyle w:val="a3"/>
            </w:pPr>
          </w:p>
        </w:tc>
      </w:tr>
    </w:tbl>
    <w:p w14:paraId="0FEC4316" w14:textId="77777777" w:rsidR="00234B2E" w:rsidRDefault="00234B2E" w:rsidP="00C901D6">
      <w:pPr>
        <w:pStyle w:val="a3"/>
      </w:pPr>
    </w:p>
    <w:p w14:paraId="3E264C12" w14:textId="77777777" w:rsidR="006018B5" w:rsidRDefault="000A762C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4124D28C" wp14:editId="33572811">
            <wp:extent cx="5535544" cy="1883678"/>
            <wp:effectExtent l="0" t="0" r="825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44" cy="188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CD01" w14:textId="39B40A24" w:rsidR="000A762C" w:rsidRDefault="006018B5" w:rsidP="001771C7">
      <w:pPr>
        <w:pStyle w:val="af2"/>
      </w:pPr>
      <w:bookmarkStart w:id="179" w:name="_Ref167190866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17</w:t>
      </w:r>
      <w:r w:rsidR="004719C4">
        <w:rPr>
          <w:noProof/>
        </w:rPr>
        <w:fldChar w:fldCharType="end"/>
      </w:r>
      <w:bookmarkEnd w:id="179"/>
      <w:r w:rsidR="00EF31C4">
        <w:rPr>
          <w:noProof/>
        </w:rPr>
        <w:t xml:space="preserve"> -</w:t>
      </w:r>
      <w:r>
        <w:t xml:space="preserve"> </w:t>
      </w:r>
      <w:r w:rsidRPr="00E614F7">
        <w:t xml:space="preserve">Расчетная и экспериментальная кривые конверсии от времени для композиции </w:t>
      </w:r>
      <w:r>
        <w:t>ПЭТА</w:t>
      </w:r>
      <w:r w:rsidRPr="00E614F7">
        <w:t xml:space="preserve"> - бутанол-1 20% по массе</w:t>
      </w:r>
    </w:p>
    <w:p w14:paraId="77D0FEF8" w14:textId="63FEB028" w:rsidR="00EF31C4" w:rsidRDefault="00EF31C4" w:rsidP="00EF31C4">
      <w:pPr>
        <w:rPr>
          <w:lang w:eastAsia="ru-RU"/>
        </w:rPr>
      </w:pPr>
    </w:p>
    <w:p w14:paraId="3CB8D15D" w14:textId="4A931189" w:rsidR="00220D86" w:rsidRPr="00EF31C4" w:rsidRDefault="00220D86" w:rsidP="00220D86">
      <w:pPr>
        <w:pStyle w:val="a2"/>
      </w:pPr>
      <w:r>
        <w:t xml:space="preserve">Композиция мономера (рассмотрено ниже) имеет высокую вязкость, что понижает ингибирующую способность кислорода воздуха, а следовательно, константу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>, при этом в молекуле ПЭТА содержится 3 двойных связи, которые стерически не нагружены, что существенно увеличивает скорость роста полимерной цепи.</w:t>
      </w:r>
    </w:p>
    <w:p w14:paraId="40C04D61" w14:textId="426766AD" w:rsidR="00E2038C" w:rsidRDefault="00E2038C" w:rsidP="001830AD">
      <w:pPr>
        <w:pStyle w:val="31"/>
      </w:pPr>
      <w:bookmarkStart w:id="180" w:name="_Toc167708190"/>
      <w:bookmarkStart w:id="181" w:name="_Toc167809609"/>
      <w:r>
        <w:t>Зависимость концентраций реагирующих веществ от значения констант скоростей</w:t>
      </w:r>
      <w:bookmarkEnd w:id="180"/>
      <w:bookmarkEnd w:id="181"/>
    </w:p>
    <w:p w14:paraId="34CAB4E6" w14:textId="460E58D4" w:rsidR="009F5D5D" w:rsidRDefault="009F5D5D" w:rsidP="001830AD">
      <w:pPr>
        <w:pStyle w:val="a3"/>
      </w:pPr>
      <w:r>
        <w:t>При расчете были найдены некоторые закономерности в зависимости степени конверсии от значения констант скоростей</w:t>
      </w:r>
      <w:r w:rsidR="00AA41DF">
        <w:t>.</w:t>
      </w:r>
      <w:r w:rsidR="0074202D" w:rsidRPr="0074202D">
        <w:t xml:space="preserve"> </w:t>
      </w:r>
      <w:r w:rsidR="0074202D">
        <w:t xml:space="preserve">Для сравнения были </w:t>
      </w:r>
      <w:r w:rsidR="00692F72">
        <w:t>использованы</w:t>
      </w:r>
      <w:r w:rsidR="0074202D">
        <w:t xml:space="preserve"> следующие значения констант скоростей:</w:t>
      </w:r>
    </w:p>
    <w:p w14:paraId="0B25116E" w14:textId="629F6231" w:rsidR="0074202D" w:rsidRDefault="0074202D" w:rsidP="0074202D">
      <w:pPr>
        <w:pStyle w:val="a3"/>
      </w:pPr>
    </w:p>
    <w:p w14:paraId="1786D6F5" w14:textId="2AF130B9" w:rsidR="0074202D" w:rsidRDefault="0074202D" w:rsidP="0074202D">
      <w:pPr>
        <w:pStyle w:val="a3"/>
      </w:pPr>
    </w:p>
    <w:p w14:paraId="01E6FA22" w14:textId="647C79B5" w:rsidR="0074202D" w:rsidRDefault="0074202D" w:rsidP="0074202D">
      <w:pPr>
        <w:pStyle w:val="a3"/>
      </w:pPr>
    </w:p>
    <w:p w14:paraId="1655FAE2" w14:textId="77777777" w:rsidR="0074202D" w:rsidRDefault="0074202D" w:rsidP="0074202D">
      <w:pPr>
        <w:pStyle w:val="a3"/>
      </w:pPr>
    </w:p>
    <w:p w14:paraId="281A52FF" w14:textId="4EB22F3E" w:rsidR="0074202D" w:rsidRDefault="0074202D" w:rsidP="0074202D">
      <w:pPr>
        <w:pStyle w:val="af2"/>
      </w:pPr>
      <w:bookmarkStart w:id="182" w:name="_Ref167190463"/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9</w:t>
      </w:r>
      <w:r>
        <w:rPr>
          <w:noProof/>
        </w:rPr>
        <w:fldChar w:fldCharType="end"/>
      </w:r>
      <w:bookmarkEnd w:id="182"/>
      <w:r>
        <w:rPr>
          <w:noProof/>
        </w:rPr>
        <w:t xml:space="preserve"> -</w:t>
      </w:r>
      <w:r>
        <w:t xml:space="preserve"> Значения констант скоростей, используемых при расчетах кинетических кривых по умолчанию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6"/>
        <w:gridCol w:w="4700"/>
      </w:tblGrid>
      <w:tr w:rsidR="0074202D" w14:paraId="07A9103E" w14:textId="77777777" w:rsidTr="003F2C8A">
        <w:tc>
          <w:tcPr>
            <w:tcW w:w="5594" w:type="dxa"/>
          </w:tcPr>
          <w:p w14:paraId="14EED6A8" w14:textId="77777777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29ADB297" w14:textId="0F6DBC49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420</m:t>
                </m:r>
              </m:oMath>
            </m:oMathPara>
          </w:p>
        </w:tc>
      </w:tr>
      <w:tr w:rsidR="0074202D" w14:paraId="337A7BB9" w14:textId="77777777" w:rsidTr="003F2C8A">
        <w:tc>
          <w:tcPr>
            <w:tcW w:w="5594" w:type="dxa"/>
          </w:tcPr>
          <w:p w14:paraId="7BE0D5A3" w14:textId="77777777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7B70DA7A" w14:textId="5A71357D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74202D" w14:paraId="6EC7BD80" w14:textId="77777777" w:rsidTr="003F2C8A">
        <w:tc>
          <w:tcPr>
            <w:tcW w:w="5594" w:type="dxa"/>
          </w:tcPr>
          <w:p w14:paraId="7CE9365B" w14:textId="7C311BE1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5594" w:type="dxa"/>
          </w:tcPr>
          <w:p w14:paraId="19D72C35" w14:textId="1571FDEE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1e-3</m:t>
                </m:r>
              </m:oMath>
            </m:oMathPara>
          </w:p>
        </w:tc>
      </w:tr>
      <w:tr w:rsidR="0074202D" w14:paraId="264484EF" w14:textId="77777777" w:rsidTr="003F2C8A">
        <w:tc>
          <w:tcPr>
            <w:tcW w:w="5594" w:type="dxa"/>
          </w:tcPr>
          <w:p w14:paraId="7FBDC5F1" w14:textId="77777777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E5FA4DD" w14:textId="2DA23AC0" w:rsidR="0074202D" w:rsidRPr="00452571" w:rsidRDefault="0074202D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74202D" w14:paraId="64BEE4C2" w14:textId="77777777" w:rsidTr="003F2C8A">
        <w:tc>
          <w:tcPr>
            <w:tcW w:w="5594" w:type="dxa"/>
          </w:tcPr>
          <w:p w14:paraId="2DAC85B7" w14:textId="77777777" w:rsidR="0074202D" w:rsidRPr="00A66405" w:rsidRDefault="0074202D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E927C7F" w14:textId="00B59FCA" w:rsidR="0074202D" w:rsidRPr="00452571" w:rsidRDefault="0074202D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e7</m:t>
                </m:r>
              </m:oMath>
            </m:oMathPara>
          </w:p>
        </w:tc>
      </w:tr>
      <w:tr w:rsidR="0074202D" w14:paraId="3F36A88B" w14:textId="77777777" w:rsidTr="003F2C8A">
        <w:tc>
          <w:tcPr>
            <w:tcW w:w="5594" w:type="dxa"/>
          </w:tcPr>
          <w:p w14:paraId="0A5AD167" w14:textId="77777777" w:rsidR="0074202D" w:rsidRPr="00A66405" w:rsidRDefault="0074202D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5920179C" w14:textId="77777777" w:rsidR="0074202D" w:rsidRPr="00A66405" w:rsidRDefault="0074202D" w:rsidP="003F2C8A">
            <w:pPr>
              <w:pStyle w:val="a3"/>
            </w:pPr>
          </w:p>
        </w:tc>
      </w:tr>
    </w:tbl>
    <w:p w14:paraId="318961FB" w14:textId="77777777" w:rsidR="003F2C8A" w:rsidRPr="00526438" w:rsidRDefault="003F2C8A" w:rsidP="003F2C8A">
      <w:pPr>
        <w:rPr>
          <w:lang w:eastAsia="ru-RU"/>
        </w:rPr>
      </w:pPr>
    </w:p>
    <w:p w14:paraId="7E80B42B" w14:textId="705841E7" w:rsidR="003F2C8A" w:rsidRDefault="003F2C8A" w:rsidP="003F2C8A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FB4845">
        <w:t xml:space="preserve"> </w:t>
      </w:r>
    </w:p>
    <w:p w14:paraId="04E525C5" w14:textId="044E881B" w:rsidR="00167066" w:rsidRPr="00167066" w:rsidRDefault="00167066" w:rsidP="00167066">
      <w:pPr>
        <w:pStyle w:val="a3"/>
      </w:pPr>
      <w:r>
        <w:t xml:space="preserve">Основной реакцией, с которой начинается процесс фотополимеризации, является активация хинона. От интенсивности светового потока и строения фотоинициатора сильно зависит весь последующий процесс полимеризации, и, следовательно, вид кривой конверсии мономера от времени. При увеличении интенсивности светового облучения в 10 раз время индукционного периода сокращается с </w:t>
      </w:r>
      <w:r w:rsidR="003B5135">
        <w:t xml:space="preserve">225 сек до 27 сек (см. </w:t>
      </w:r>
      <w:r w:rsidR="003B5135">
        <w:fldChar w:fldCharType="begin"/>
      </w:r>
      <w:r w:rsidR="003B5135">
        <w:instrText xml:space="preserve"> REF _Ref167802991 \h </w:instrText>
      </w:r>
      <w:r w:rsidR="003B5135">
        <w:fldChar w:fldCharType="separate"/>
      </w:r>
      <w:r w:rsidR="002F4324">
        <w:t xml:space="preserve">Рисунок </w:t>
      </w:r>
      <w:r w:rsidR="002F4324">
        <w:rPr>
          <w:noProof/>
        </w:rPr>
        <w:t>18</w:t>
      </w:r>
      <w:r w:rsidR="003B5135">
        <w:fldChar w:fldCharType="end"/>
      </w:r>
      <w:r w:rsidR="003B5135">
        <w:t>), однако дальнейший рост конверсии замедляется, так концентрация хинона резко падает.</w:t>
      </w:r>
    </w:p>
    <w:p w14:paraId="086A7C0E" w14:textId="77777777" w:rsidR="00167066" w:rsidRDefault="00167066" w:rsidP="003B513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70A8439" wp14:editId="1DB8136D">
            <wp:extent cx="5941060" cy="376618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E83" w14:textId="52F98087" w:rsidR="009766A4" w:rsidRDefault="00167066" w:rsidP="00167066">
      <w:pPr>
        <w:pStyle w:val="af2"/>
        <w:jc w:val="both"/>
      </w:pPr>
      <w:bookmarkStart w:id="183" w:name="_Ref1678029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18</w:t>
      </w:r>
      <w:r>
        <w:fldChar w:fldCharType="end"/>
      </w:r>
      <w:bookmarkEnd w:id="183"/>
      <w:r w:rsidRPr="00167066">
        <w:t xml:space="preserve"> - </w:t>
      </w:r>
      <w:r>
        <w:t xml:space="preserve">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в 10 меньше</w:t>
      </w:r>
    </w:p>
    <w:p w14:paraId="5EEE7358" w14:textId="77777777" w:rsidR="003B5135" w:rsidRPr="003B5135" w:rsidRDefault="003B5135" w:rsidP="003B5135">
      <w:pPr>
        <w:rPr>
          <w:lang w:eastAsia="ru-RU"/>
        </w:rPr>
      </w:pPr>
    </w:p>
    <w:p w14:paraId="5543A21E" w14:textId="5C90CF84" w:rsidR="009766A4" w:rsidRPr="009766A4" w:rsidRDefault="009766A4" w:rsidP="009766A4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FB4845">
        <w:t xml:space="preserve"> </w:t>
      </w:r>
    </w:p>
    <w:p w14:paraId="2A8CDB98" w14:textId="2396B3F7" w:rsidR="003F2C8A" w:rsidRDefault="003F2C8A" w:rsidP="003F2C8A">
      <w:pPr>
        <w:pStyle w:val="a3"/>
        <w:rPr>
          <w:iCs/>
        </w:rPr>
      </w:pPr>
      <w:r>
        <w:t xml:space="preserve">Учитывая, что процесс фотовосстановления лимитируется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diff</m:t>
            </m:r>
          </m:sub>
        </m:sSub>
      </m:oMath>
      <w:r>
        <w:t xml:space="preserve">, при таких </w:t>
      </w:r>
      <w:r w:rsidRPr="00FB4845">
        <w:t>небольших</w:t>
      </w:r>
      <w:r>
        <w:t xml:space="preserve"> концентрациях о-хинона не наблюдается сильной зависимости скорости полимеризации от константы фотовосстановления (см. </w:t>
      </w:r>
      <w:r>
        <w:fldChar w:fldCharType="begin"/>
      </w:r>
      <w:r>
        <w:instrText xml:space="preserve"> REF _Ref167363629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19</w:t>
      </w:r>
      <w:r>
        <w:fldChar w:fldCharType="end"/>
      </w:r>
      <w:r>
        <w:t xml:space="preserve">), так как эта реакция проходит очень быстро и в системе существуют другие реакции, лимитирующие скорость образования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78D1275D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10B8444" wp14:editId="31DDC659">
            <wp:extent cx="5941060" cy="373888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1020" w14:textId="028B3D86" w:rsidR="003F2C8A" w:rsidRDefault="003F2C8A" w:rsidP="003F2C8A">
      <w:pPr>
        <w:pStyle w:val="af2"/>
      </w:pPr>
      <w:bookmarkStart w:id="184" w:name="_Ref1673636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19</w:t>
      </w:r>
      <w:r>
        <w:rPr>
          <w:noProof/>
        </w:rPr>
        <w:fldChar w:fldCharType="end"/>
      </w:r>
      <w:bookmarkEnd w:id="184"/>
      <w:r>
        <w:rPr>
          <w:noProof/>
        </w:rPr>
        <w:t xml:space="preserve"> </w:t>
      </w:r>
      <w:r>
        <w:t xml:space="preserve">- </w:t>
      </w:r>
      <w:r w:rsidRPr="00FB4845">
        <w:t xml:space="preserve"> </w:t>
      </w:r>
      <w:r>
        <w:t xml:space="preserve">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меньше; все они совпадают</w:t>
      </w:r>
    </w:p>
    <w:p w14:paraId="50D7607C" w14:textId="77777777" w:rsidR="003F2C8A" w:rsidRPr="00526438" w:rsidRDefault="003F2C8A" w:rsidP="003F2C8A">
      <w:pPr>
        <w:rPr>
          <w:lang w:eastAsia="ru-RU"/>
        </w:rPr>
      </w:pPr>
    </w:p>
    <w:p w14:paraId="719D4C1C" w14:textId="77777777" w:rsidR="003F2C8A" w:rsidRPr="00085433" w:rsidRDefault="003F2C8A" w:rsidP="003F2C8A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 w:rsidRPr="00FB4845">
        <w:t xml:space="preserve"> </w:t>
      </w:r>
    </w:p>
    <w:p w14:paraId="3A7DD0EC" w14:textId="3B9797BC" w:rsidR="003F2C8A" w:rsidRDefault="003F2C8A" w:rsidP="003F2C8A">
      <w:pPr>
        <w:pStyle w:val="a3"/>
      </w:pPr>
      <w:r>
        <w:t xml:space="preserve">Изменение </w:t>
      </w:r>
      <w:r w:rsidRPr="00085433">
        <w:t>константы</w:t>
      </w:r>
      <w:r>
        <w:t xml:space="preserve"> скорости рекомбинации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почти не влияет на ход полимеризации</w:t>
      </w:r>
      <w:r w:rsidRPr="00085433">
        <w:t xml:space="preserve"> (</w:t>
      </w:r>
      <w:r>
        <w:t xml:space="preserve">см. </w:t>
      </w:r>
      <w:r>
        <w:fldChar w:fldCharType="begin"/>
      </w:r>
      <w:r>
        <w:instrText xml:space="preserve"> REF _Ref167363907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20</w:t>
      </w:r>
      <w:r>
        <w:fldChar w:fldCharType="end"/>
      </w:r>
      <w:r>
        <w:t xml:space="preserve">), однако, при отсутствии такого пути гибели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наблюдается сильное расхождение экспериментальных данных с экспериментом. Так увеличение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dQ</m:t>
            </m:r>
          </m:sub>
        </m:sSub>
      </m:oMath>
      <w:r>
        <w:t xml:space="preserve"> в 10 раз почти не меняет вид кривой конверсии, а уменьшение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dQ</m:t>
            </m:r>
          </m:sub>
        </m:sSub>
      </m:oMath>
      <w:r>
        <w:t xml:space="preserve"> в 10 – увеличивает время индукционного периода с 200 сек до 210 сек.</w:t>
      </w:r>
    </w:p>
    <w:p w14:paraId="07C4C63A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240F0D2A" wp14:editId="7078D883">
            <wp:extent cx="5941060" cy="3764280"/>
            <wp:effectExtent l="0" t="0" r="254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6667" w14:textId="749144D4" w:rsidR="003F2C8A" w:rsidRDefault="003F2C8A" w:rsidP="003F2C8A">
      <w:pPr>
        <w:pStyle w:val="af2"/>
      </w:pPr>
      <w:bookmarkStart w:id="185" w:name="_Ref1673639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20</w:t>
      </w:r>
      <w:r>
        <w:rPr>
          <w:noProof/>
        </w:rPr>
        <w:fldChar w:fldCharType="end"/>
      </w:r>
      <w:bookmarkEnd w:id="185"/>
      <w:r>
        <w:t xml:space="preserve"> - 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меньше</w:t>
      </w:r>
    </w:p>
    <w:p w14:paraId="6706A218" w14:textId="77777777" w:rsidR="003F2C8A" w:rsidRPr="00F605CF" w:rsidRDefault="003F2C8A" w:rsidP="003F2C8A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Pr="00FB4845">
        <w:t xml:space="preserve"> </w:t>
      </w:r>
    </w:p>
    <w:p w14:paraId="04856B95" w14:textId="0A4474A8" w:rsidR="003F2C8A" w:rsidRDefault="003F2C8A" w:rsidP="003F2C8A">
      <w:pPr>
        <w:pStyle w:val="a3"/>
      </w:pPr>
      <w:r>
        <w:t xml:space="preserve">Изменение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не влияет на вид функциональной зависимости конверсии от времени (см. </w:t>
      </w:r>
      <w:r>
        <w:fldChar w:fldCharType="begin"/>
      </w:r>
      <w:r>
        <w:instrText xml:space="preserve"> REF _Ref167364144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21</w:t>
      </w:r>
      <w:r>
        <w:fldChar w:fldCharType="end"/>
      </w:r>
      <w:r>
        <w:t xml:space="preserve">), так как порядок константы скорости реакции распада фенолэфира слишком мал по сравнению со скоростями остальных реакций. </w:t>
      </w:r>
    </w:p>
    <w:p w14:paraId="0D7CE615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C71A335" wp14:editId="5E8F0CA8">
            <wp:extent cx="5941060" cy="3805517"/>
            <wp:effectExtent l="0" t="0" r="254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648"/>
                    <a:stretch/>
                  </pic:blipFill>
                  <pic:spPr bwMode="auto">
                    <a:xfrm>
                      <a:off x="0" y="0"/>
                      <a:ext cx="5941060" cy="380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7AE4" w14:textId="06F40718" w:rsidR="003F2C8A" w:rsidRPr="00167066" w:rsidRDefault="003F2C8A" w:rsidP="003F2C8A">
      <w:pPr>
        <w:pStyle w:val="af2"/>
      </w:pPr>
      <w:bookmarkStart w:id="186" w:name="_Ref1673641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21</w:t>
      </w:r>
      <w:r>
        <w:rPr>
          <w:noProof/>
        </w:rPr>
        <w:fldChar w:fldCharType="end"/>
      </w:r>
      <w:bookmarkEnd w:id="186"/>
      <w:r>
        <w:rPr>
          <w:noProof/>
        </w:rPr>
        <w:t xml:space="preserve"> -</w:t>
      </w:r>
      <w:r>
        <w:t xml:space="preserve"> 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меньше; все они совпадают</w:t>
      </w:r>
    </w:p>
    <w:p w14:paraId="3B665443" w14:textId="77777777" w:rsidR="003F2C8A" w:rsidRPr="00526438" w:rsidRDefault="003F2C8A" w:rsidP="003F2C8A">
      <w:pPr>
        <w:rPr>
          <w:lang w:eastAsia="ru-RU"/>
        </w:rPr>
      </w:pPr>
    </w:p>
    <w:p w14:paraId="5FBB55D2" w14:textId="77777777" w:rsidR="003F2C8A" w:rsidRDefault="003F2C8A" w:rsidP="003F2C8A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FB4845">
        <w:t xml:space="preserve"> </w:t>
      </w:r>
    </w:p>
    <w:p w14:paraId="30D83E12" w14:textId="2E8F6BFA" w:rsidR="003F2C8A" w:rsidRDefault="003F2C8A" w:rsidP="003F2C8A">
      <w:pPr>
        <w:pStyle w:val="a3"/>
        <w:rPr>
          <w:iCs/>
        </w:rPr>
      </w:pPr>
      <w:r>
        <w:t xml:space="preserve">Уменьшение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F605CF">
        <w:t>ниже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</m:oMath>
      <w:r>
        <w:t xml:space="preserve"> не при приводит к значительному изменению зависимости конверсии мономера от температуры, однако выше этого порога наблюдаются значительные изменения в скорости полимеризации (см. </w:t>
      </w:r>
      <w:r>
        <w:fldChar w:fldCharType="begin"/>
      </w:r>
      <w:r>
        <w:instrText xml:space="preserve"> REF _Ref167363981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22</w:t>
      </w:r>
      <w:r>
        <w:fldChar w:fldCharType="end"/>
      </w:r>
      <w:r>
        <w:t xml:space="preserve">) – время индукционного периода вырастает на 50 сек. Это говорит о смене лимитирующей стадии образования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>
        <w:rPr>
          <w:iCs/>
        </w:rPr>
        <w:lastRenderedPageBreak/>
        <w:t xml:space="preserve">и важности реакции образования фенолэфира, как промежуточного соединения, аккумулирующего </w:t>
      </w:r>
      <w:r>
        <w:t xml:space="preserve">радикалы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72D1F7C7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7171063" wp14:editId="7ADC92AF">
            <wp:extent cx="5941060" cy="3785870"/>
            <wp:effectExtent l="0" t="0" r="254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72D1" w14:textId="36ABADB7" w:rsidR="003F2C8A" w:rsidRDefault="003F2C8A" w:rsidP="003F2C8A">
      <w:pPr>
        <w:pStyle w:val="af2"/>
      </w:pPr>
      <w:bookmarkStart w:id="187" w:name="_Ref1673639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22</w:t>
      </w:r>
      <w:r>
        <w:rPr>
          <w:noProof/>
        </w:rPr>
        <w:fldChar w:fldCharType="end"/>
      </w:r>
      <w:bookmarkEnd w:id="187"/>
      <w:r>
        <w:t xml:space="preserve"> - 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меньше</w:t>
      </w:r>
    </w:p>
    <w:p w14:paraId="1988D613" w14:textId="77777777" w:rsidR="003F2C8A" w:rsidRPr="0074202D" w:rsidRDefault="003F2C8A" w:rsidP="001830AD">
      <w:pPr>
        <w:pStyle w:val="a3"/>
      </w:pPr>
    </w:p>
    <w:p w14:paraId="29C9A9CC" w14:textId="5595F6F7" w:rsidR="008C0727" w:rsidRPr="008C0727" w:rsidRDefault="008C0727" w:rsidP="004B00CB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</w:p>
    <w:p w14:paraId="0685D4CF" w14:textId="5856BC33" w:rsidR="00E600B1" w:rsidRDefault="00E600B1" w:rsidP="00AA41DF">
      <w:pPr>
        <w:pStyle w:val="a3"/>
      </w:pPr>
      <w:r>
        <w:t xml:space="preserve">Реакции диспропорционирования и рекомбинации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</w:t>
      </w:r>
      <w:r w:rsidR="00A818CF">
        <w:t xml:space="preserve">сильно </w:t>
      </w:r>
      <w:r>
        <w:t xml:space="preserve">влияют на скорость полимеризации, прежде всего из-за того, что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</w:t>
      </w:r>
      <w:r w:rsidR="00A818CF">
        <w:t xml:space="preserve"> - основной радикал инициирующий рост полимерной цепи. Ниже</w:t>
      </w:r>
      <w:r w:rsidR="00FB4845">
        <w:t xml:space="preserve"> (см. </w:t>
      </w:r>
      <w:r w:rsidR="00FB4845">
        <w:fldChar w:fldCharType="begin"/>
      </w:r>
      <w:r w:rsidR="00FB4845">
        <w:instrText xml:space="preserve"> REF _Ref167363315 \h </w:instrText>
      </w:r>
      <w:r w:rsidR="00FB4845">
        <w:fldChar w:fldCharType="separate"/>
      </w:r>
      <w:r w:rsidR="002F4324">
        <w:t xml:space="preserve">Рисунок </w:t>
      </w:r>
      <w:r w:rsidR="002F4324">
        <w:rPr>
          <w:noProof/>
        </w:rPr>
        <w:t>23</w:t>
      </w:r>
      <w:r w:rsidR="00FB4845">
        <w:fldChar w:fldCharType="end"/>
      </w:r>
      <w:r w:rsidR="00FB4845">
        <w:t xml:space="preserve"> и </w:t>
      </w:r>
      <w:r w:rsidR="00FB4845">
        <w:fldChar w:fldCharType="begin"/>
      </w:r>
      <w:r w:rsidR="00FB4845">
        <w:instrText xml:space="preserve"> REF _Ref167363470 \h </w:instrText>
      </w:r>
      <w:r w:rsidR="00FB4845">
        <w:fldChar w:fldCharType="separate"/>
      </w:r>
      <w:r w:rsidR="002F4324">
        <w:t xml:space="preserve">Рисунок </w:t>
      </w:r>
      <w:r w:rsidR="002F4324">
        <w:rPr>
          <w:noProof/>
        </w:rPr>
        <w:t>24</w:t>
      </w:r>
      <w:r w:rsidR="00FB4845">
        <w:fldChar w:fldCharType="end"/>
      </w:r>
      <w:r w:rsidR="00FB4845">
        <w:t>)</w:t>
      </w:r>
      <w:r w:rsidR="00A818CF">
        <w:t xml:space="preserve"> представлено сравнение расчетной кривой конверсии мономера для параметров ДМЭГ (см выше).</w:t>
      </w:r>
      <w:r w:rsidR="00FB4845">
        <w:t xml:space="preserve"> При этом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FB4845">
        <w:t xml:space="preserve"> из </w:t>
      </w:r>
      <w:r w:rsidR="00FB4845">
        <w:lastRenderedPageBreak/>
        <w:t xml:space="preserve">констант влияет на вид расчетной кривой также, как и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FB4845">
        <w:rPr>
          <w:bCs/>
        </w:rPr>
        <w:t>.</w:t>
      </w:r>
      <w:r w:rsidR="00B27CE6">
        <w:rPr>
          <w:bCs/>
        </w:rPr>
        <w:t xml:space="preserve"> При увеличении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B27CE6" w:rsidRPr="008C0727">
        <w:t xml:space="preserve"> и</w:t>
      </w:r>
      <w:r w:rsidR="00B27CE6">
        <w:t>ли</w:t>
      </w:r>
      <w:r w:rsidR="00B27CE6" w:rsidRPr="008C07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B27CE6">
        <w:t xml:space="preserve"> в 10 раз время индукционного периода полимеризации смещается с 200 сек до 300 сек, при уменьшении значений констант скоростей время возрастает не так сильно – с 200 сек до 180 сек, что говорит о протекании конкурирующего процесса гибели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B27CE6">
        <w:t xml:space="preserve"> - образовании радикалов роста полимерной цепи.</w:t>
      </w:r>
    </w:p>
    <w:p w14:paraId="0811544F" w14:textId="77777777" w:rsidR="00A818CF" w:rsidRDefault="00A818CF" w:rsidP="00A818CF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CA8B571" wp14:editId="7E606631">
            <wp:extent cx="5941060" cy="3777071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10F" w14:textId="644CBD41" w:rsidR="00A818CF" w:rsidRPr="00A818CF" w:rsidRDefault="00A818CF" w:rsidP="001771C7">
      <w:pPr>
        <w:pStyle w:val="af2"/>
      </w:pPr>
      <w:bookmarkStart w:id="188" w:name="_Ref167363315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23</w:t>
      </w:r>
      <w:r w:rsidR="004719C4">
        <w:rPr>
          <w:noProof/>
        </w:rPr>
        <w:fldChar w:fldCharType="end"/>
      </w:r>
      <w:bookmarkEnd w:id="188"/>
      <w:r w:rsidR="00526438">
        <w:rPr>
          <w:noProof/>
        </w:rPr>
        <w:t xml:space="preserve"> -</w:t>
      </w:r>
      <w:r>
        <w:t xml:space="preserve"> Сравнение </w:t>
      </w:r>
      <w:r w:rsidR="002B7AC8">
        <w:t xml:space="preserve">теоретических </w:t>
      </w:r>
      <w:r>
        <w:t>кривых конверсии мономера от времени для ДМЭГ: синяя кривая – конверсия при значениях констант скоростей из эксперимента</w:t>
      </w:r>
      <w:r w:rsidR="00FB4845">
        <w:t>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</w:t>
      </w:r>
      <w:r w:rsidR="00FB4845">
        <w:t>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меньше</w:t>
      </w:r>
    </w:p>
    <w:p w14:paraId="28188421" w14:textId="77777777" w:rsidR="00FB4845" w:rsidRDefault="00FB4845" w:rsidP="00FB484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19F50BA" wp14:editId="5ABFAF5E">
            <wp:extent cx="5941060" cy="3824605"/>
            <wp:effectExtent l="0" t="0" r="254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CED" w14:textId="546C4EF7" w:rsidR="008C0727" w:rsidRDefault="00FB4845" w:rsidP="001771C7">
      <w:pPr>
        <w:pStyle w:val="af2"/>
      </w:pPr>
      <w:bookmarkStart w:id="189" w:name="_Ref167363470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24</w:t>
      </w:r>
      <w:r w:rsidR="004719C4">
        <w:rPr>
          <w:noProof/>
        </w:rPr>
        <w:fldChar w:fldCharType="end"/>
      </w:r>
      <w:bookmarkEnd w:id="189"/>
      <w:r w:rsidR="00526438">
        <w:t xml:space="preserve"> -</w:t>
      </w:r>
      <w:r>
        <w:t xml:space="preserve"> Сравнение </w:t>
      </w:r>
      <w:r w:rsidR="002B7AC8">
        <w:t xml:space="preserve">теоретических </w:t>
      </w:r>
      <w:r>
        <w:t xml:space="preserve">кривых конверсии мономера от времени для ДМЭГ: </w:t>
      </w:r>
      <w:r w:rsidR="00526438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меньше</w:t>
      </w:r>
    </w:p>
    <w:p w14:paraId="35FBD9FF" w14:textId="77777777" w:rsidR="003B5135" w:rsidRPr="003B5135" w:rsidRDefault="003B5135" w:rsidP="003B5135">
      <w:pPr>
        <w:rPr>
          <w:lang w:eastAsia="ru-RU"/>
        </w:rPr>
      </w:pPr>
    </w:p>
    <w:p w14:paraId="159FF8C6" w14:textId="127D4D9A" w:rsidR="00022E79" w:rsidRPr="00022E79" w:rsidRDefault="00022E79" w:rsidP="004B00CB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ter-rec</m:t>
            </m:r>
          </m:sub>
        </m:sSub>
      </m:oMath>
      <w:r w:rsidRPr="00FB4845">
        <w:t xml:space="preserve"> </w:t>
      </w:r>
    </w:p>
    <w:p w14:paraId="41340750" w14:textId="260452C5" w:rsidR="00334BDC" w:rsidRDefault="00334BDC" w:rsidP="00022E79">
      <w:pPr>
        <w:pStyle w:val="a3"/>
      </w:pPr>
      <w:r>
        <w:t xml:space="preserve">При степенях конверсии ниже 10% </w:t>
      </w:r>
      <w:r w:rsidR="009506A8">
        <w:t>реакция квадратичного</w:t>
      </w:r>
      <w:r>
        <w:t xml:space="preserve"> обрыва не вносит большого вклада </w:t>
      </w:r>
      <w:r w:rsidR="00022E79" w:rsidRPr="00022E79">
        <w:t>(</w:t>
      </w:r>
      <w:r w:rsidR="00022E79">
        <w:t xml:space="preserve">см. </w:t>
      </w:r>
      <w:r w:rsidR="00022E79">
        <w:fldChar w:fldCharType="begin"/>
      </w:r>
      <w:r w:rsidR="00022E79">
        <w:instrText xml:space="preserve"> REF _Ref167364381 \h </w:instrText>
      </w:r>
      <w:r w:rsidR="00022E79">
        <w:fldChar w:fldCharType="separate"/>
      </w:r>
      <w:r w:rsidR="002F4324">
        <w:t xml:space="preserve">Рисунок </w:t>
      </w:r>
      <w:r w:rsidR="002F4324">
        <w:rPr>
          <w:noProof/>
        </w:rPr>
        <w:t>25</w:t>
      </w:r>
      <w:r w:rsidR="00022E79">
        <w:fldChar w:fldCharType="end"/>
      </w:r>
      <w:r w:rsidR="00022E79" w:rsidRPr="00022E79">
        <w:t>)</w:t>
      </w:r>
      <w:r w:rsidR="00022E79">
        <w:t xml:space="preserve"> </w:t>
      </w:r>
      <w:r w:rsidR="009506A8">
        <w:t>из-за того, что</w:t>
      </w:r>
      <w:r>
        <w:t xml:space="preserve"> полимерные центры распределены равномерно в объеме и </w:t>
      </w:r>
      <w:r w:rsidR="009506A8">
        <w:t>их концентрация не высока.</w:t>
      </w:r>
      <w:r w:rsidR="002B7AC8">
        <w:t xml:space="preserve"> Таким образом, данный процесс не оказывает влияния до точки гелеобразования, однако может влиять на конечную степень конверсии.</w:t>
      </w:r>
      <w:r w:rsidR="00513A1E">
        <w:t xml:space="preserve"> Наблюдается лишь незначительное снижение скорости полимеризации при увеличении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513A1E">
        <w:t xml:space="preserve"> в 1000 раз.</w:t>
      </w:r>
    </w:p>
    <w:p w14:paraId="58E59444" w14:textId="77777777" w:rsidR="00022E79" w:rsidRDefault="00022E79" w:rsidP="00022E79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323C045" wp14:editId="0085328D">
            <wp:extent cx="5941060" cy="3850005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8856" w14:textId="6DA1FF07" w:rsidR="00022E79" w:rsidRDefault="00022E79" w:rsidP="001771C7">
      <w:pPr>
        <w:pStyle w:val="af2"/>
      </w:pPr>
      <w:bookmarkStart w:id="190" w:name="_Ref167364381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25</w:t>
      </w:r>
      <w:r w:rsidR="004719C4">
        <w:rPr>
          <w:noProof/>
        </w:rPr>
        <w:fldChar w:fldCharType="end"/>
      </w:r>
      <w:bookmarkEnd w:id="190"/>
      <w:r w:rsidR="00526438">
        <w:rPr>
          <w:noProof/>
        </w:rPr>
        <w:t xml:space="preserve"> -</w:t>
      </w:r>
      <w:r w:rsidRPr="00022E79">
        <w:t xml:space="preserve"> </w:t>
      </w:r>
      <w:r>
        <w:t xml:space="preserve">Сравнение </w:t>
      </w:r>
      <w:r w:rsidR="000B6BA7">
        <w:t xml:space="preserve">теоретических </w:t>
      </w:r>
      <w:r>
        <w:t xml:space="preserve">кривых конверсии мономера от времени для ДМЭГ: </w:t>
      </w:r>
      <w:r w:rsidR="00526438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Pr="00FB4845">
        <w:t xml:space="preserve"> </w:t>
      </w:r>
      <w:r>
        <w:t xml:space="preserve"> в 10</w:t>
      </w:r>
      <w:r w:rsidRPr="00022E79">
        <w:t>00</w:t>
      </w:r>
      <w:r>
        <w:t xml:space="preserve">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Pr="00FB4845">
        <w:t xml:space="preserve"> </w:t>
      </w:r>
      <w:r>
        <w:t xml:space="preserve"> в 10</w:t>
      </w:r>
      <w:r w:rsidRPr="00022E79">
        <w:t>00</w:t>
      </w:r>
      <w:r>
        <w:t xml:space="preserve"> меньше</w:t>
      </w:r>
    </w:p>
    <w:p w14:paraId="407385FD" w14:textId="77777777" w:rsidR="00526438" w:rsidRPr="00526438" w:rsidRDefault="00526438" w:rsidP="00526438">
      <w:pPr>
        <w:rPr>
          <w:lang w:eastAsia="ru-RU"/>
        </w:rPr>
      </w:pPr>
    </w:p>
    <w:p w14:paraId="407ED9CB" w14:textId="3CF7A73B" w:rsidR="00022E79" w:rsidRDefault="00022E79" w:rsidP="004B00CB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Pr="006F391C">
        <w:t xml:space="preserve"> </w:t>
      </w:r>
      <w:r w:rsidR="006F391C" w:rsidRPr="006F391C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</w:p>
    <w:p w14:paraId="067D83FD" w14:textId="4128B785" w:rsidR="009506A8" w:rsidRDefault="009506A8" w:rsidP="007C20D8">
      <w:pPr>
        <w:pStyle w:val="a3"/>
      </w:pPr>
      <w:r>
        <w:t>Значения констант</w:t>
      </w:r>
      <w:r w:rsidR="007C20D8">
        <w:t>ы</w:t>
      </w:r>
      <w:r>
        <w:t xml:space="preserve"> переноса цепи на растворитель в исследуемых системах игра</w:t>
      </w:r>
      <w:r w:rsidR="007C20D8">
        <w:t>е</w:t>
      </w:r>
      <w:r w:rsidR="006F391C">
        <w:t>т</w:t>
      </w:r>
      <w:r>
        <w:t xml:space="preserve"> </w:t>
      </w:r>
      <w:r w:rsidRPr="007C20D8">
        <w:t>важную</w:t>
      </w:r>
      <w:r>
        <w:t xml:space="preserve"> роль</w:t>
      </w:r>
      <w:r w:rsidR="00186BFC">
        <w:t xml:space="preserve"> (см. </w:t>
      </w:r>
      <w:r w:rsidR="00186BFC">
        <w:fldChar w:fldCharType="begin"/>
      </w:r>
      <w:r w:rsidR="00186BFC">
        <w:instrText xml:space="preserve"> REF _Ref167365162 \h </w:instrText>
      </w:r>
      <w:r w:rsidR="00186BFC">
        <w:fldChar w:fldCharType="separate"/>
      </w:r>
      <w:r w:rsidR="002F4324">
        <w:t xml:space="preserve">Рисунок </w:t>
      </w:r>
      <w:r w:rsidR="002F4324">
        <w:rPr>
          <w:noProof/>
        </w:rPr>
        <w:t>26</w:t>
      </w:r>
      <w:r w:rsidR="00186BFC">
        <w:fldChar w:fldCharType="end"/>
      </w:r>
      <w:r w:rsidR="00186BFC">
        <w:t>)</w:t>
      </w:r>
      <w:r>
        <w:t xml:space="preserve"> из-за высокой концентрации бутанола и отсутствии гель-эффекта, сильно уменьшающего скорост</w:t>
      </w:r>
      <w:r w:rsidR="00186BFC">
        <w:t>ь</w:t>
      </w:r>
      <w:r>
        <w:t xml:space="preserve"> эт</w:t>
      </w:r>
      <w:r w:rsidR="00186BFC">
        <w:t>ой</w:t>
      </w:r>
      <w:r>
        <w:t xml:space="preserve"> реакци</w:t>
      </w:r>
      <w:r w:rsidR="00186BFC">
        <w:t>и</w:t>
      </w:r>
      <w:r w:rsidR="007C20D8" w:rsidRPr="007C20D8">
        <w:t>.</w:t>
      </w:r>
      <w:r w:rsidR="00974F84">
        <w:t xml:space="preserve"> При </w:t>
      </w:r>
      <w:r w:rsidR="00B95FD8">
        <w:t>уменьшении</w:t>
      </w:r>
      <w:r w:rsidR="00974F8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974F84">
        <w:t xml:space="preserve"> в 10 раз время индукционного периода полимеризации </w:t>
      </w:r>
      <w:r w:rsidR="00B95FD8">
        <w:t>уменьшается на 20 сек</w:t>
      </w:r>
      <w:r w:rsidR="00974F84">
        <w:t xml:space="preserve">, однако </w:t>
      </w:r>
      <w:r w:rsidR="00B95FD8">
        <w:t>более чем, 5 раз растет скорость полимеризации.</w:t>
      </w:r>
    </w:p>
    <w:p w14:paraId="58F3C1D4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7FB381B" wp14:editId="2BA448BD">
            <wp:extent cx="5941060" cy="3742554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FD59" w14:textId="4669A70E" w:rsidR="007C20D8" w:rsidRDefault="007C20D8" w:rsidP="001771C7">
      <w:pPr>
        <w:pStyle w:val="af2"/>
      </w:pPr>
      <w:bookmarkStart w:id="191" w:name="_Ref167365162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26</w:t>
      </w:r>
      <w:r w:rsidR="004719C4">
        <w:rPr>
          <w:noProof/>
        </w:rPr>
        <w:fldChar w:fldCharType="end"/>
      </w:r>
      <w:bookmarkEnd w:id="191"/>
      <w:r w:rsidR="00526438">
        <w:rPr>
          <w:noProof/>
        </w:rPr>
        <w:t xml:space="preserve"> -</w:t>
      </w:r>
      <w:r w:rsidRPr="007C20D8">
        <w:t xml:space="preserve"> </w:t>
      </w:r>
      <w:r>
        <w:t xml:space="preserve">Сравнение </w:t>
      </w:r>
      <w:r w:rsidR="000B6BA7">
        <w:t xml:space="preserve">теоретических </w:t>
      </w:r>
      <w:r>
        <w:t xml:space="preserve">кривых конверсии мономера от времени для ДМЭГ: </w:t>
      </w:r>
      <w:r w:rsidR="00526438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меньше</w:t>
      </w:r>
    </w:p>
    <w:p w14:paraId="5109F1AF" w14:textId="77777777" w:rsidR="00526438" w:rsidRPr="00526438" w:rsidRDefault="00526438" w:rsidP="00526438">
      <w:pPr>
        <w:rPr>
          <w:lang w:eastAsia="ru-RU"/>
        </w:rPr>
      </w:pPr>
    </w:p>
    <w:p w14:paraId="05CDCEE7" w14:textId="2441DDDE" w:rsidR="007C20D8" w:rsidRDefault="007C20D8" w:rsidP="007C20D8">
      <w:pPr>
        <w:pStyle w:val="a3"/>
      </w:pPr>
      <w:r>
        <w:t>Однако значение константы переноса цепи на мономер не влияет на вид кривой конверсии от времени</w:t>
      </w:r>
      <w:r w:rsidR="00710AD0">
        <w:t xml:space="preserve"> (см. </w:t>
      </w:r>
      <w:r w:rsidR="00710AD0">
        <w:fldChar w:fldCharType="begin"/>
      </w:r>
      <w:r w:rsidR="00710AD0">
        <w:instrText xml:space="preserve"> REF _Ref167365102 \h </w:instrText>
      </w:r>
      <w:r w:rsidR="00710AD0">
        <w:fldChar w:fldCharType="separate"/>
      </w:r>
      <w:r w:rsidR="002F4324">
        <w:t xml:space="preserve">Рисунок </w:t>
      </w:r>
      <w:r w:rsidR="002F4324">
        <w:rPr>
          <w:noProof/>
        </w:rPr>
        <w:t>27</w:t>
      </w:r>
      <w:r w:rsidR="00710AD0">
        <w:fldChar w:fldCharType="end"/>
      </w:r>
      <w:r w:rsidR="00710AD0">
        <w:t>)</w:t>
      </w:r>
      <w:r>
        <w:t xml:space="preserve">, </w:t>
      </w:r>
      <w:r w:rsidR="00EC6F9B">
        <w:t xml:space="preserve">это </w:t>
      </w:r>
      <w:r>
        <w:t>связано с тем, что при переносе цепи на мономер, концентрация активных центров полимеризации остается прежней.</w:t>
      </w:r>
    </w:p>
    <w:p w14:paraId="0E3B241E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985C659" wp14:editId="16B4E8C0">
            <wp:extent cx="5941060" cy="3744595"/>
            <wp:effectExtent l="0" t="0" r="254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528" w14:textId="6EC5C67A" w:rsidR="004B00CB" w:rsidRDefault="007C20D8" w:rsidP="001771C7">
      <w:pPr>
        <w:pStyle w:val="af2"/>
      </w:pPr>
      <w:bookmarkStart w:id="192" w:name="_Ref167365102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27</w:t>
      </w:r>
      <w:r w:rsidR="004719C4">
        <w:rPr>
          <w:noProof/>
        </w:rPr>
        <w:fldChar w:fldCharType="end"/>
      </w:r>
      <w:bookmarkEnd w:id="192"/>
      <w:r w:rsidR="00526438">
        <w:t xml:space="preserve"> -</w:t>
      </w:r>
      <w:r>
        <w:t xml:space="preserve"> Сравнение</w:t>
      </w:r>
      <w:r w:rsidR="000B6BA7">
        <w:t xml:space="preserve"> теоретических</w:t>
      </w:r>
      <w:r>
        <w:t xml:space="preserve"> кривых конверсии мономера от времени для ДМЭГ: </w:t>
      </w:r>
      <w:r w:rsidR="00526438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меньше</w:t>
      </w:r>
    </w:p>
    <w:p w14:paraId="53713B23" w14:textId="6406AF2B" w:rsidR="007C20D8" w:rsidRDefault="004B00CB" w:rsidP="00EB4A9E">
      <w:pPr>
        <w:pStyle w:val="1"/>
      </w:pPr>
      <w:r w:rsidRPr="004B00CB">
        <w:t>Влияние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</w:p>
    <w:p w14:paraId="6F7AE8B9" w14:textId="4C3AD7F8" w:rsidR="00EB4A9E" w:rsidRPr="00EB4A9E" w:rsidRDefault="00EB4A9E" w:rsidP="008D0FE7">
      <w:pPr>
        <w:pStyle w:val="a3"/>
      </w:pPr>
      <w:r>
        <w:t xml:space="preserve">Величина константы скорости ингибирования влияет на плавность кривой конверсии от времени в районе перегиба при истощении ингибитора (в случае полимеризации на воздухе – кислорода). При значении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меньше 10000 при значениях остальных констант по умолчанию сложно определить </w:t>
      </w:r>
      <w:r w:rsidR="0010114C">
        <w:t>период индукции. При увеличении константы ингибирования не происходит смещения периода индукции.</w:t>
      </w:r>
    </w:p>
    <w:p w14:paraId="7BBF1344" w14:textId="77777777" w:rsidR="003B5135" w:rsidRDefault="003B5135" w:rsidP="003B513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76DC346" wp14:editId="0629767E">
            <wp:extent cx="5941060" cy="3803650"/>
            <wp:effectExtent l="0" t="0" r="254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9EC3" w14:textId="1CF35A5F" w:rsidR="003B5135" w:rsidRDefault="003B5135" w:rsidP="003B5135">
      <w:pPr>
        <w:pStyle w:val="af2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F4324">
        <w:rPr>
          <w:noProof/>
        </w:rPr>
        <w:t>28</w:t>
      </w:r>
      <w:r>
        <w:fldChar w:fldCharType="end"/>
      </w:r>
      <w:r>
        <w:t xml:space="preserve"> - </w:t>
      </w:r>
      <w:r>
        <w:t xml:space="preserve">Сравнение теоретических кривых конверсии мономера от времени для ДМЭГ: 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меньше</w:t>
      </w:r>
    </w:p>
    <w:p w14:paraId="072F1684" w14:textId="7C25D465" w:rsidR="002E21B9" w:rsidRDefault="002E21B9" w:rsidP="002E21B9">
      <w:pPr>
        <w:pStyle w:val="31"/>
      </w:pPr>
      <w:bookmarkStart w:id="193" w:name="_Toc167809610"/>
      <w:r>
        <w:t>Итог</w:t>
      </w:r>
      <w:bookmarkEnd w:id="193"/>
    </w:p>
    <w:p w14:paraId="52521536" w14:textId="4AE241B1" w:rsidR="002E21B9" w:rsidRDefault="002E21B9" w:rsidP="002E21B9">
      <w:pPr>
        <w:pStyle w:val="a3"/>
      </w:pPr>
      <w:r>
        <w:t xml:space="preserve">Результаты </w:t>
      </w:r>
      <w:r w:rsidR="000523A5">
        <w:t xml:space="preserve">исследования влияния коэффициентов скорости элементарных реакций на кинетику полимеризации. Конечное время периода индукции вычислялось, как экстремум 2 производной функции конверсии от времени, кроме этого, вычислялась максимальная скорость конверсии в </w:t>
      </w:r>
      <w:r w:rsidR="000523A5" w:rsidRPr="000523A5">
        <w:t xml:space="preserve">% </w:t>
      </w:r>
      <w:r w:rsidR="000523A5">
        <w:t xml:space="preserve">в сек. </w:t>
      </w:r>
    </w:p>
    <w:p w14:paraId="64FF08FA" w14:textId="77777777" w:rsidR="009E356D" w:rsidRDefault="009E356D" w:rsidP="002E21B9">
      <w:pPr>
        <w:pStyle w:val="a3"/>
      </w:pPr>
    </w:p>
    <w:p w14:paraId="34F3010F" w14:textId="04C32793" w:rsidR="000523A5" w:rsidRDefault="000523A5" w:rsidP="000523A5">
      <w:pPr>
        <w:pStyle w:val="af2"/>
        <w:keepNext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F4324">
        <w:rPr>
          <w:noProof/>
        </w:rPr>
        <w:t>10</w:t>
      </w:r>
      <w:r>
        <w:fldChar w:fldCharType="end"/>
      </w:r>
      <w:r>
        <w:t xml:space="preserve"> – Сводные данные влияния констант скоростей на кинетику </w:t>
      </w:r>
    </w:p>
    <w:tbl>
      <w:tblPr>
        <w:tblW w:w="8621" w:type="dxa"/>
        <w:tblLook w:val="04A0" w:firstRow="1" w:lastRow="0" w:firstColumn="1" w:lastColumn="0" w:noHBand="0" w:noVBand="1"/>
      </w:tblPr>
      <w:tblGrid>
        <w:gridCol w:w="1305"/>
        <w:gridCol w:w="1266"/>
        <w:gridCol w:w="1126"/>
        <w:gridCol w:w="1266"/>
        <w:gridCol w:w="1266"/>
        <w:gridCol w:w="1126"/>
        <w:gridCol w:w="1266"/>
      </w:tblGrid>
      <w:tr w:rsidR="000523A5" w:rsidRPr="000523A5" w14:paraId="144FF2B8" w14:textId="77777777" w:rsidTr="009E356D">
        <w:trPr>
          <w:trHeight w:val="288"/>
        </w:trPr>
        <w:tc>
          <w:tcPr>
            <w:tcW w:w="1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3A87F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key/scale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172D56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Индукционный период </w:t>
            </w:r>
          </w:p>
          <w:p w14:paraId="5BC4197B" w14:textId="3632E3A8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CD03F3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Скорость конверсии</w:t>
            </w:r>
          </w:p>
          <w:p w14:paraId="0D125B94" w14:textId="233BDEE2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%/с</w:t>
            </w:r>
          </w:p>
        </w:tc>
      </w:tr>
      <w:tr w:rsidR="000523A5" w:rsidRPr="000523A5" w14:paraId="592DA21D" w14:textId="77777777" w:rsidTr="009E356D">
        <w:trPr>
          <w:trHeight w:val="288"/>
        </w:trPr>
        <w:tc>
          <w:tcPr>
            <w:tcW w:w="13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1F27ED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4B99F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5DB382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BC269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06630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FD0D4A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F39F28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</w:tr>
      <w:tr w:rsidR="009E356D" w:rsidRPr="000523A5" w14:paraId="5F9119E5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B1119E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dQ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DC77F" w14:textId="41C80C9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DB1898" w14:textId="662AEBE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B67AC" w14:textId="22631CD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463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4ECE8" w14:textId="1551ABB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037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13554" w14:textId="6AA00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7C870" w14:textId="54CB9A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379B67F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B62A6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diff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45FD5" w14:textId="5D8E51C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D4CF1" w14:textId="6EE8983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FD75DE" w14:textId="6E55848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FA7F4" w14:textId="42F1372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B2178" w14:textId="7115CF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FCCA9" w14:textId="6D3712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7632293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EFDF85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inh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D007" w14:textId="6A2F80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F66CD" w14:textId="27D48D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77A2D" w14:textId="753FFA0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186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059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6D08F" w14:textId="6C93116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4BF158" w14:textId="054751C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7665F4" w14:textId="7F9A159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</w:tr>
      <w:tr w:rsidR="009E356D" w:rsidRPr="000523A5" w14:paraId="2B641CD8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317AF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90A183" w14:textId="7CF7FF5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399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680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1120F" w14:textId="2FDB886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E7968" w14:textId="6727247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603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3447D9" w14:textId="683009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52B18" w14:textId="308AD3A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31AB2" w14:textId="0A9F2198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095</w:t>
            </w:r>
          </w:p>
        </w:tc>
      </w:tr>
      <w:tr w:rsidR="009E356D" w:rsidRPr="000523A5" w14:paraId="3D6F418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35FD0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6F8422" w14:textId="2D0752B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CD076" w14:textId="08D49C6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61CFA" w14:textId="0804D10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2820E" w14:textId="40C1601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427C1" w14:textId="10D232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5FAB1" w14:textId="5713294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40FC376F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0A63C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prop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64ABA" w14:textId="6CFAFB8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D9006" w14:textId="0215B5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AF07A" w14:textId="0DB9A4C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861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837EE" w14:textId="65E0763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6ADD4" w14:textId="2B2AE5A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78E56" w14:textId="74A1928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317</w:t>
            </w:r>
          </w:p>
        </w:tc>
      </w:tr>
      <w:tr w:rsidR="009E356D" w:rsidRPr="000523A5" w14:paraId="08D321A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E76E06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4A7B6" w14:textId="04DC73F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2A830" w14:textId="2BD5868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B26B0" w14:textId="5931D16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986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7DB1F" w14:textId="444F933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DFC0C" w14:textId="36F5A17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B0C49" w14:textId="3D167B9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034</w:t>
            </w:r>
          </w:p>
        </w:tc>
      </w:tr>
      <w:tr w:rsidR="009E356D" w:rsidRPr="000523A5" w14:paraId="24F3CE8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BE513E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rD_dis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F87FE" w14:textId="22EC84E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11EA0" w14:textId="0201F8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10A3A3" w14:textId="337ECDE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270F1" w14:textId="5C65D30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3A763" w14:textId="3AB46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97900" w14:textId="5BDC860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7230AA7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47604C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6071F" w14:textId="12C27D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8BFCFE" w14:textId="4F7B5EF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54FC0" w14:textId="7663E78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814A6C" w14:textId="0813882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10EAA0" w14:textId="7D3C0F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5CA5A" w14:textId="1E0B58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2AF708C6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07C9C1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ter_lin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D3D225" w14:textId="3C7CE598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31B7E6" w14:textId="4E18C5D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68BFF5" w14:textId="576C0D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98E5D4" w14:textId="50EBBFA8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B5EF54" w14:textId="33BEF90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B1FFD" w14:textId="5862626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0F165C0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861EE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ter_rec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1C4AC" w14:textId="5A738F6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92D2D4" w14:textId="1899327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EC86A" w14:textId="2A2D9F5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146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535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4B433B" w14:textId="35E2925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096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F52C" w14:textId="272EB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04F13" w14:textId="6134B3B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012</w:t>
            </w:r>
          </w:p>
        </w:tc>
      </w:tr>
      <w:tr w:rsidR="009E356D" w:rsidRPr="000523A5" w14:paraId="3FD9CD1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D5BC71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trans_m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B2437" w14:textId="13425A2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91603" w14:textId="60CCC6E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E6E99" w14:textId="684DEE1F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A0A6" w14:textId="0E503C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0DB92" w14:textId="2C27D1F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4381E" w14:textId="7181A9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629B003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CA386" w14:textId="77777777" w:rsidR="009E356D" w:rsidRPr="000523A5" w:rsidRDefault="009E356D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trans_sol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A14D0" w14:textId="1176AD6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502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D2DD3" w14:textId="0321A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13F5AE" w14:textId="7B9C60C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707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50221" w14:textId="008844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F97BC" w14:textId="2F70011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CE8C8" w14:textId="08CC323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</w:p>
        </w:tc>
      </w:tr>
    </w:tbl>
    <w:p w14:paraId="4427B927" w14:textId="7A2DBA5E" w:rsidR="003B5135" w:rsidRPr="003B5135" w:rsidRDefault="003B5135" w:rsidP="003B5135">
      <w:pPr>
        <w:pStyle w:val="af2"/>
        <w:jc w:val="both"/>
      </w:pPr>
    </w:p>
    <w:p w14:paraId="2CDFF119" w14:textId="72EC9888" w:rsidR="006E0612" w:rsidRDefault="003F6AC6" w:rsidP="001830AD">
      <w:pPr>
        <w:pStyle w:val="20"/>
      </w:pPr>
      <w:bookmarkStart w:id="194" w:name="_Toc167708191"/>
      <w:bookmarkStart w:id="195" w:name="_Toc167809611"/>
      <w:bookmarkEnd w:id="104"/>
      <w:r>
        <w:t>Коэффициенты самодиффузии</w:t>
      </w:r>
      <w:bookmarkEnd w:id="194"/>
      <w:bookmarkEnd w:id="195"/>
    </w:p>
    <w:p w14:paraId="2D87F9ED" w14:textId="227D0F76" w:rsidR="00B83301" w:rsidRDefault="00B161C3" w:rsidP="001830AD">
      <w:pPr>
        <w:pStyle w:val="31"/>
      </w:pPr>
      <w:bookmarkStart w:id="196" w:name="_Toc167708192"/>
      <w:bookmarkStart w:id="197" w:name="_Toc167809612"/>
      <w:r>
        <w:t>Плотности чистых компонентов</w:t>
      </w:r>
      <w:bookmarkEnd w:id="196"/>
      <w:bookmarkEnd w:id="197"/>
    </w:p>
    <w:p w14:paraId="39297DCB" w14:textId="49CB50FA" w:rsidR="004C6295" w:rsidRDefault="004C6295" w:rsidP="001830AD">
      <w:pPr>
        <w:pStyle w:val="a3"/>
      </w:pPr>
      <w:r>
        <w:t xml:space="preserve">Для правильного расчета коэффициентов самодиффузии чистых веществ требуется задать реалистичные параметры плотности упаковки молекул в жидкой фазе. Поэтому </w:t>
      </w:r>
      <w:r w:rsidR="00B161C3">
        <w:t>были</w:t>
      </w:r>
      <w:r>
        <w:t xml:space="preserve"> найдены плотности чистых мономеров и бутанола</w:t>
      </w:r>
      <w:r w:rsidR="00B161C3">
        <w:t xml:space="preserve"> </w:t>
      </w:r>
      <w:r>
        <w:t xml:space="preserve">(см. </w:t>
      </w:r>
      <w:r>
        <w:fldChar w:fldCharType="begin"/>
      </w:r>
      <w:r>
        <w:instrText xml:space="preserve"> REF _Ref166464186 \h </w:instrText>
      </w:r>
      <w:r>
        <w:fldChar w:fldCharType="separate"/>
      </w:r>
      <w:r w:rsidR="002F4324">
        <w:t xml:space="preserve">Таблица </w:t>
      </w:r>
      <w:r w:rsidR="002F4324">
        <w:rPr>
          <w:noProof/>
        </w:rPr>
        <w:t>11</w:t>
      </w:r>
      <w:r>
        <w:fldChar w:fldCharType="end"/>
      </w:r>
      <w:r>
        <w:t>):</w:t>
      </w:r>
    </w:p>
    <w:p w14:paraId="6A5C547E" w14:textId="77777777" w:rsidR="00545184" w:rsidRDefault="00545184" w:rsidP="001830AD">
      <w:pPr>
        <w:pStyle w:val="a3"/>
      </w:pPr>
    </w:p>
    <w:p w14:paraId="07CB94F7" w14:textId="684B50C8" w:rsidR="004C6295" w:rsidRDefault="004C6295" w:rsidP="001771C7">
      <w:pPr>
        <w:pStyle w:val="af2"/>
      </w:pPr>
      <w:bookmarkStart w:id="198" w:name="_Ref166464186"/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11</w:t>
      </w:r>
      <w:r w:rsidR="004719C4">
        <w:rPr>
          <w:noProof/>
        </w:rPr>
        <w:fldChar w:fldCharType="end"/>
      </w:r>
      <w:bookmarkEnd w:id="198"/>
      <w:r w:rsidR="00D173DF">
        <w:rPr>
          <w:noProof/>
        </w:rPr>
        <w:t xml:space="preserve"> </w:t>
      </w:r>
      <w:r w:rsidR="00D173DF">
        <w:t>-</w:t>
      </w:r>
      <w:r>
        <w:t xml:space="preserve"> Данные плотностей</w:t>
      </w:r>
    </w:p>
    <w:tbl>
      <w:tblPr>
        <w:tblW w:w="3256" w:type="dxa"/>
        <w:tblLook w:val="04A0" w:firstRow="1" w:lastRow="0" w:firstColumn="1" w:lastColumn="0" w:noHBand="0" w:noVBand="1"/>
      </w:tblPr>
      <w:tblGrid>
        <w:gridCol w:w="1384"/>
        <w:gridCol w:w="1872"/>
      </w:tblGrid>
      <w:tr w:rsidR="00B161C3" w:rsidRPr="00A03F66" w14:paraId="30795BDF" w14:textId="77777777" w:rsidTr="00103D2C">
        <w:trPr>
          <w:trHeight w:val="672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E6E65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>name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DE80B" w14:textId="77777777" w:rsidR="00B161C3" w:rsidRPr="00D173DF" w:rsidRDefault="00B161C3" w:rsidP="00D173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 xml:space="preserve">rho </w:t>
            </w:r>
            <w:r w:rsidRPr="00D173DF">
              <w:rPr>
                <w:rFonts w:ascii="Times New Roman" w:eastAsia="Times New Roman" w:hAnsi="Times New Roman" w:cs="Times New Roman"/>
                <w:sz w:val="28"/>
                <w:lang w:eastAsia="ru-RU"/>
              </w:rPr>
              <w:t>[g/ml]</w:t>
            </w:r>
          </w:p>
        </w:tc>
      </w:tr>
      <w:tr w:rsidR="00B161C3" w:rsidRPr="00A03F66" w14:paraId="6A5D6042" w14:textId="77777777" w:rsidTr="00103D2C">
        <w:trPr>
          <w:trHeight w:val="360"/>
        </w:trPr>
        <w:tc>
          <w:tcPr>
            <w:tcW w:w="13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4012" w14:textId="77777777" w:rsidR="00B161C3" w:rsidRPr="00D173DF" w:rsidRDefault="00B161C3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PETA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94C602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1.20</w:t>
            </w:r>
          </w:p>
        </w:tc>
      </w:tr>
      <w:tr w:rsidR="00B161C3" w:rsidRPr="00A03F66" w14:paraId="26129012" w14:textId="77777777" w:rsidTr="00103D2C">
        <w:trPr>
          <w:trHeight w:val="36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2B9FE" w14:textId="77777777" w:rsidR="00B161C3" w:rsidRPr="00D173DF" w:rsidRDefault="00B161C3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OCM-2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5FBF8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1.72</w:t>
            </w:r>
          </w:p>
        </w:tc>
      </w:tr>
      <w:tr w:rsidR="00B161C3" w:rsidRPr="00A03F66" w14:paraId="63E8CE7B" w14:textId="77777777" w:rsidTr="00103D2C">
        <w:trPr>
          <w:trHeight w:val="36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DD051" w14:textId="77777777" w:rsidR="00B161C3" w:rsidRPr="00D173DF" w:rsidRDefault="00B161C3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DMEG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9D7BBB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1.07</w:t>
            </w:r>
          </w:p>
        </w:tc>
      </w:tr>
      <w:tr w:rsidR="00B161C3" w:rsidRPr="00A03F66" w14:paraId="390BEF80" w14:textId="77777777" w:rsidTr="00103D2C">
        <w:trPr>
          <w:trHeight w:val="360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22DE" w14:textId="77777777" w:rsidR="00B161C3" w:rsidRPr="00D173DF" w:rsidRDefault="00B161C3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butanol-1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484DA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0.83</w:t>
            </w:r>
          </w:p>
        </w:tc>
      </w:tr>
    </w:tbl>
    <w:p w14:paraId="06494562" w14:textId="52DE875F" w:rsidR="00B161C3" w:rsidRDefault="00B161C3" w:rsidP="001830AD">
      <w:pPr>
        <w:pStyle w:val="31"/>
      </w:pPr>
      <w:bookmarkStart w:id="199" w:name="_Toc167708193"/>
      <w:bookmarkStart w:id="200" w:name="_Toc167809613"/>
      <w:r>
        <w:lastRenderedPageBreak/>
        <w:t>Значения коэффициентов самодиффузии про 300 К</w:t>
      </w:r>
      <w:bookmarkEnd w:id="199"/>
      <w:bookmarkEnd w:id="200"/>
    </w:p>
    <w:p w14:paraId="6B091874" w14:textId="07C64F7B" w:rsidR="00103D2C" w:rsidRDefault="00B161C3" w:rsidP="00545184">
      <w:pPr>
        <w:pStyle w:val="a3"/>
      </w:pPr>
      <w:r>
        <w:t xml:space="preserve">Зная плотности упаковки молекул можно оценить коэффициенты самодиффузии при 300 К бутанола-1 и мономеров: ДМЕГ, ОКМ-2, ПЕТА. Для этого был использован известный вычислительный пакет </w:t>
      </w:r>
      <w:r>
        <w:rPr>
          <w:lang w:val="en-US"/>
        </w:rPr>
        <w:t>GROMACS</w:t>
      </w:r>
      <w:r>
        <w:t xml:space="preserve">, с параметризацией молекул с помощью силового </w:t>
      </w:r>
      <w:r w:rsidRPr="00885B39">
        <w:rPr>
          <w:i/>
          <w:iCs/>
        </w:rPr>
        <w:t>openff_unconstrained-2.1.0</w:t>
      </w:r>
      <w:r>
        <w:rPr>
          <w:i/>
          <w:iCs/>
        </w:rPr>
        <w:t xml:space="preserve">. </w:t>
      </w:r>
      <w:r w:rsidRPr="00AE154B">
        <w:t>Симуляции проводились до 5 наносекунд</w:t>
      </w:r>
      <w:r>
        <w:t xml:space="preserve">, со следующими параметрами для стадий минимизации энергии, </w:t>
      </w:r>
      <w:r>
        <w:rPr>
          <w:lang w:val="en-US"/>
        </w:rPr>
        <w:t>nvt</w:t>
      </w:r>
      <w:r w:rsidRPr="000D08D2">
        <w:t xml:space="preserve">, </w:t>
      </w:r>
      <w:r>
        <w:rPr>
          <w:lang w:val="en-US"/>
        </w:rPr>
        <w:t>npt</w:t>
      </w:r>
      <w:r>
        <w:t xml:space="preserve"> и продуктового расчета: </w:t>
      </w:r>
    </w:p>
    <w:p w14:paraId="0E08BF92" w14:textId="399B000B" w:rsidR="00B161C3" w:rsidRDefault="00B161C3" w:rsidP="001771C7">
      <w:pPr>
        <w:pStyle w:val="af2"/>
      </w:pPr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12</w:t>
      </w:r>
      <w:r w:rsidR="004719C4">
        <w:rPr>
          <w:noProof/>
        </w:rPr>
        <w:fldChar w:fldCharType="end"/>
      </w:r>
      <w:r w:rsidR="00D173DF">
        <w:rPr>
          <w:noProof/>
        </w:rPr>
        <w:t xml:space="preserve"> -</w:t>
      </w:r>
      <w:r w:rsidRPr="00370121">
        <w:t xml:space="preserve"> </w:t>
      </w:r>
      <w:r>
        <w:t>Параметры для стадии минимизации энергии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7B5F81" w14:paraId="3B7D9C1B" w14:textId="77777777" w:rsidTr="008B5BA9">
        <w:trPr>
          <w:cantSplit/>
        </w:trPr>
        <w:tc>
          <w:tcPr>
            <w:tcW w:w="11188" w:type="dxa"/>
          </w:tcPr>
          <w:p w14:paraId="00A9FA3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what to do, when to stop and what to save</w:t>
            </w:r>
          </w:p>
          <w:p w14:paraId="13F0CFF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  = steep         ; Algorithm (steep = steepest descent minimization)</w:t>
            </w:r>
          </w:p>
          <w:p w14:paraId="18673B9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emtol       = 200.0         ; Stop minimization when the maximum force &lt; 1000.0 J/mol/nm</w:t>
            </w:r>
          </w:p>
          <w:p w14:paraId="4B6583F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emstep      = 0.001         ; Minimization step size fs</w:t>
            </w:r>
          </w:p>
          <w:p w14:paraId="108502E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      = 5000          ; Maximum number of (minimization) steps to perform</w:t>
            </w:r>
          </w:p>
          <w:p w14:paraId="59CCF11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264A00C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how to find the neighbors of each atom and how to calculate the interactions</w:t>
            </w:r>
          </w:p>
          <w:p w14:paraId="000BE08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         = 1         ; Frequency to update the neighbor list and long range forces</w:t>
            </w:r>
          </w:p>
          <w:p w14:paraId="62B2656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   = Verlet    ; Buffered neighbor searching</w:t>
            </w:r>
          </w:p>
          <w:p w14:paraId="70E8F4A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        = 1.2       ; Short-range electrostatic cut-off</w:t>
            </w:r>
          </w:p>
          <w:p w14:paraId="33FDFEF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            = 1.2       ; Short-range Van der Waals cut-off</w:t>
            </w:r>
          </w:p>
          <w:p w14:paraId="322BE76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             = xyz       ; Periodic Boundary Conditions in all 3 dimensions</w:t>
            </w:r>
          </w:p>
          <w:p w14:paraId="595A57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E182B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5B5FEF7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     = PME       ; Particle Mesh Ewald for long-range electrostatics</w:t>
            </w:r>
          </w:p>
          <w:p w14:paraId="0A73359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       = 4         ; cubic interpolation</w:t>
            </w:r>
          </w:p>
          <w:p w14:paraId="00DC085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  = 0.16      ; grid spacing for FFT</w:t>
            </w:r>
          </w:p>
          <w:p w14:paraId="1439090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B1C7BC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Dispersion correction</w:t>
            </w:r>
          </w:p>
          <w:p w14:paraId="3EC5810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        = EnerPres  ; account for cut-off vdW scheme</w:t>
            </w:r>
          </w:p>
          <w:p w14:paraId="39F307C3" w14:textId="77777777" w:rsidR="00B161C3" w:rsidRPr="00370121" w:rsidRDefault="00B161C3" w:rsidP="008B5BA9">
            <w:pPr>
              <w:rPr>
                <w:lang w:val="en-US" w:eastAsia="ru-RU"/>
              </w:rPr>
            </w:pPr>
          </w:p>
        </w:tc>
      </w:tr>
    </w:tbl>
    <w:p w14:paraId="5FC1C9D5" w14:textId="5DE3DEC0" w:rsidR="00C901D6" w:rsidRDefault="00C901D6" w:rsidP="001771C7">
      <w:pPr>
        <w:pStyle w:val="af2"/>
        <w:rPr>
          <w:lang w:val="en-US"/>
        </w:rPr>
      </w:pPr>
      <w:r w:rsidRPr="005365E7">
        <w:rPr>
          <w:lang w:val="en-US"/>
        </w:rPr>
        <w:br/>
      </w:r>
    </w:p>
    <w:p w14:paraId="09E54704" w14:textId="77777777" w:rsidR="00545184" w:rsidRPr="00545184" w:rsidRDefault="00545184" w:rsidP="00545184">
      <w:pPr>
        <w:rPr>
          <w:lang w:val="en-US" w:eastAsia="ru-RU"/>
        </w:rPr>
      </w:pPr>
    </w:p>
    <w:p w14:paraId="47EA20C9" w14:textId="216A04BC" w:rsidR="00B161C3" w:rsidRPr="00D173DF" w:rsidRDefault="00B161C3" w:rsidP="001771C7">
      <w:pPr>
        <w:pStyle w:val="af2"/>
      </w:pPr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13</w:t>
      </w:r>
      <w:r w:rsidR="004719C4">
        <w:rPr>
          <w:noProof/>
        </w:rPr>
        <w:fldChar w:fldCharType="end"/>
      </w:r>
      <w:r w:rsidR="00D173DF">
        <w:rPr>
          <w:noProof/>
        </w:rPr>
        <w:t xml:space="preserve"> -</w:t>
      </w:r>
      <w:r w:rsidRPr="00370121">
        <w:t xml:space="preserve"> </w:t>
      </w:r>
      <w:r>
        <w:t xml:space="preserve">Параметры для стадии </w:t>
      </w:r>
      <w:r>
        <w:rPr>
          <w:lang w:val="en-US"/>
        </w:rPr>
        <w:t>nvt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7B5F81" w14:paraId="69CAF610" w14:textId="77777777" w:rsidTr="008B5BA9">
        <w:trPr>
          <w:cantSplit/>
        </w:trPr>
        <w:tc>
          <w:tcPr>
            <w:tcW w:w="11188" w:type="dxa"/>
          </w:tcPr>
          <w:p w14:paraId="7BF8AB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lastRenderedPageBreak/>
              <w:t>; Run parameters</w:t>
            </w:r>
          </w:p>
          <w:p w14:paraId="0DE16102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              = md        ; leap-frog integrator</w:t>
            </w:r>
          </w:p>
          <w:p w14:paraId="1A533A35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                  = 30000     ; 1 * 1000 * 10 = 10 ps</w:t>
            </w:r>
          </w:p>
          <w:p w14:paraId="05ECCA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dt                      = 0.001     ; 1 fs</w:t>
            </w:r>
          </w:p>
          <w:p w14:paraId="682A731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3F8D8581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Output control</w:t>
            </w:r>
          </w:p>
          <w:p w14:paraId="33478B64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                 = 0         ; suppress bulky .trr file by specifying</w:t>
            </w:r>
          </w:p>
          <w:p w14:paraId="5ABB59E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nstvout                 = 0         ; 0 for output frequency of nstxout,</w:t>
            </w:r>
          </w:p>
          <w:p w14:paraId="60743C25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nstfout                 = 0         ; nstvout, and nstfout</w:t>
            </w:r>
          </w:p>
          <w:p w14:paraId="663439B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nstenergy               = 1000      ; save energies every 1.0 ps</w:t>
            </w:r>
          </w:p>
          <w:p w14:paraId="7C983A3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nstlog                  = 1000      ; update log file every 1.0 ps</w:t>
            </w:r>
          </w:p>
          <w:p w14:paraId="76FE240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nstxout-compressed      = 1000      ; save compressed coordinates every 2.0 ps</w:t>
            </w:r>
          </w:p>
          <w:p w14:paraId="0EB9D912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compressed-x-grps       = System    ; save the whole system</w:t>
            </w:r>
          </w:p>
          <w:p w14:paraId="0AC952F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881B0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Bond parameters</w:t>
            </w:r>
          </w:p>
          <w:p w14:paraId="52663407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continuation            = no        ; first dynamics run</w:t>
            </w:r>
          </w:p>
          <w:p w14:paraId="35E6C391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constraint_algorithm    = lincs     ; holonomic constraints</w:t>
            </w:r>
          </w:p>
          <w:p w14:paraId="70E94F0A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constraints             = h-bonds   ; bonds involving H are constrained</w:t>
            </w:r>
          </w:p>
          <w:p w14:paraId="418A29C5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lincs_iter              = 1         ; accuracy of LINCS</w:t>
            </w:r>
          </w:p>
          <w:p w14:paraId="6C713D3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lincs_order             = 4         ; also related to accuracy</w:t>
            </w:r>
          </w:p>
          <w:p w14:paraId="4F4627D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5174552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Nonbonded settings</w:t>
            </w:r>
          </w:p>
          <w:p w14:paraId="76F47DE7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           = Verlet    ; Buffered neighbor searching</w:t>
            </w:r>
          </w:p>
          <w:p w14:paraId="1C8F0FF7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                 = 20        ; 20 fs, largely irrelevant with Verlet</w:t>
            </w:r>
          </w:p>
          <w:p w14:paraId="376432C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                = 1.2       ; short-range electrostatic cutoff (in nm)</w:t>
            </w:r>
          </w:p>
          <w:p w14:paraId="19FBB62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                    = 1.2       ; short-range van der Waals cutoff (in nm)</w:t>
            </w:r>
          </w:p>
          <w:p w14:paraId="6888F905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                = EnerPres  ; account for cut-off vdW scheme</w:t>
            </w:r>
          </w:p>
          <w:p w14:paraId="69C62DC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2D5FF08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16A5BF68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             = PME       ; Particle Mesh Ewald for long-range electrostatics</w:t>
            </w:r>
          </w:p>
          <w:p w14:paraId="6FACC907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               = 4         ; cubic interpolation</w:t>
            </w:r>
          </w:p>
          <w:p w14:paraId="52A8FFF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          = 0.16      ; grid spacing for FFT</w:t>
            </w:r>
          </w:p>
          <w:p w14:paraId="38715CD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004367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Temperature coupling is on</w:t>
            </w:r>
          </w:p>
          <w:p w14:paraId="6CAB600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tcoupl                  = V-rescale     ; modified Berendsen thermostat</w:t>
            </w:r>
          </w:p>
          <w:p w14:paraId="0590E2AA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tc-grps                 = OCM BUT       ; two coupling groups - more accurate</w:t>
            </w:r>
          </w:p>
          <w:p w14:paraId="225444B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tau_t                   = 0.1 0.1       ; time constant, in ps</w:t>
            </w:r>
          </w:p>
          <w:p w14:paraId="15DBDED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ref_t                   = 300 300       ; reference temperature, one for each group, in K</w:t>
            </w:r>
          </w:p>
          <w:p w14:paraId="2F01B6B4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FCAD8E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Pressure coupling is off</w:t>
            </w:r>
          </w:p>
          <w:p w14:paraId="53EF002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pcoupl                  = no        ; no pressure coupling in NVT</w:t>
            </w:r>
          </w:p>
          <w:p w14:paraId="12E514C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5C17B9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Periodic boundary conditions</w:t>
            </w:r>
          </w:p>
          <w:p w14:paraId="5D06FBD5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                     = xyz       ; 3-D PBC</w:t>
            </w:r>
          </w:p>
          <w:p w14:paraId="6FF7FC4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17974C0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group(s) for center of mass motion removal</w:t>
            </w:r>
          </w:p>
          <w:p w14:paraId="224D513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nstcomm                  = 100</w:t>
            </w:r>
          </w:p>
          <w:p w14:paraId="0B30565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comm-grps                = OCM BUT      </w:t>
            </w:r>
          </w:p>
          <w:p w14:paraId="586CE80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50F072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Velocity generation</w:t>
            </w:r>
          </w:p>
          <w:p w14:paraId="0C92212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gen_vel                 = yes       ; assign velocities from Maxwell distribution</w:t>
            </w:r>
          </w:p>
          <w:p w14:paraId="5D0DF782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gen_temp                = 300       ; temperature for Maxwell distribution</w:t>
            </w:r>
          </w:p>
          <w:p w14:paraId="7BDD0E1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gen_seed                = -1        ; generate a random seed</w:t>
            </w:r>
          </w:p>
          <w:p w14:paraId="6A737135" w14:textId="77777777" w:rsidR="00B161C3" w:rsidRDefault="00B161C3" w:rsidP="008B5BA9">
            <w:pPr>
              <w:rPr>
                <w:lang w:val="en-US" w:eastAsia="ru-RU"/>
              </w:rPr>
            </w:pPr>
          </w:p>
        </w:tc>
      </w:tr>
    </w:tbl>
    <w:p w14:paraId="2A4EAEA9" w14:textId="77777777" w:rsidR="00B161C3" w:rsidRDefault="00B161C3" w:rsidP="00B161C3">
      <w:pPr>
        <w:rPr>
          <w:lang w:val="en-US" w:eastAsia="ru-RU"/>
        </w:rPr>
      </w:pPr>
    </w:p>
    <w:p w14:paraId="278F63FC" w14:textId="2327B3DF" w:rsidR="00B161C3" w:rsidRDefault="00B161C3" w:rsidP="00B161C3">
      <w:pPr>
        <w:rPr>
          <w:lang w:val="en-US" w:eastAsia="ru-RU"/>
        </w:rPr>
      </w:pPr>
    </w:p>
    <w:p w14:paraId="452C2C62" w14:textId="77777777" w:rsidR="00D173DF" w:rsidRPr="00370121" w:rsidRDefault="00D173DF" w:rsidP="00B161C3">
      <w:pPr>
        <w:rPr>
          <w:lang w:val="en-US" w:eastAsia="ru-RU"/>
        </w:rPr>
      </w:pPr>
    </w:p>
    <w:p w14:paraId="42FB852D" w14:textId="46EAE9DC" w:rsidR="00B161C3" w:rsidRPr="00D173DF" w:rsidRDefault="00B161C3" w:rsidP="001771C7">
      <w:pPr>
        <w:pStyle w:val="af2"/>
      </w:pPr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14</w:t>
      </w:r>
      <w:r w:rsidR="004719C4">
        <w:rPr>
          <w:noProof/>
        </w:rPr>
        <w:fldChar w:fldCharType="end"/>
      </w:r>
      <w:r w:rsidR="00D173DF">
        <w:rPr>
          <w:noProof/>
        </w:rPr>
        <w:t xml:space="preserve"> -</w:t>
      </w:r>
      <w:r>
        <w:t xml:space="preserve"> Параметры для стадии </w:t>
      </w:r>
      <w:r>
        <w:rPr>
          <w:lang w:val="en-US"/>
        </w:rPr>
        <w:t>npt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7B5F81" w14:paraId="50C8EAEC" w14:textId="77777777" w:rsidTr="008B5BA9">
        <w:trPr>
          <w:cantSplit/>
        </w:trPr>
        <w:tc>
          <w:tcPr>
            <w:tcW w:w="11188" w:type="dxa"/>
          </w:tcPr>
          <w:p w14:paraId="4630E5E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lastRenderedPageBreak/>
              <w:t>; Run parameters</w:t>
            </w:r>
          </w:p>
          <w:p w14:paraId="5CF02DC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              = md         ; leap-frog integrator</w:t>
            </w:r>
          </w:p>
          <w:p w14:paraId="0519E06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                  = 300000     ; 1 * 1000 * 10 = 10 ps</w:t>
            </w:r>
          </w:p>
          <w:p w14:paraId="4CC1809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                      = 0.00001    ; 1 fs</w:t>
            </w:r>
          </w:p>
          <w:p w14:paraId="366FFA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0EF969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026FC72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                 = 0         ; suppress bulky .trr file by specifying</w:t>
            </w:r>
          </w:p>
          <w:p w14:paraId="153765B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                 = 0         ; 0 for output frequency of nstxout,</w:t>
            </w:r>
          </w:p>
          <w:p w14:paraId="0946780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                 = 0         ; nstvout, and nstfout</w:t>
            </w:r>
          </w:p>
          <w:p w14:paraId="6F76B15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               = 1000      ; save energies every 1.0 ps</w:t>
            </w:r>
          </w:p>
          <w:p w14:paraId="377E392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                  = 1000      ; update log file every 1.0 ps</w:t>
            </w:r>
          </w:p>
          <w:p w14:paraId="0064381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      = 1000      ; save compressed coordinates every 1.0 ps</w:t>
            </w:r>
          </w:p>
          <w:p w14:paraId="1FC7609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       = System    ; save the whole system</w:t>
            </w:r>
          </w:p>
          <w:p w14:paraId="3ED0F26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0EFF2B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40404C0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            = yes       ; Restarting after NVT</w:t>
            </w:r>
          </w:p>
          <w:p w14:paraId="7DB061E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    = lincs     ; holonomic constraints</w:t>
            </w:r>
          </w:p>
          <w:p w14:paraId="72A8ED2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             = h-bonds   ; bonds involving H are constrained</w:t>
            </w:r>
          </w:p>
          <w:p w14:paraId="559FC6C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              = 1         ; accuracy of LINCS</w:t>
            </w:r>
          </w:p>
          <w:p w14:paraId="6D992AF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             = 4         ; also related to accuracy</w:t>
            </w:r>
          </w:p>
          <w:p w14:paraId="28111BF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369D5F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Nonbonded settings</w:t>
            </w:r>
          </w:p>
          <w:p w14:paraId="7E42A11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           = Verlet    ; Buffered neighbor searching</w:t>
            </w:r>
          </w:p>
          <w:p w14:paraId="5D2B2EA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                 = 2         ; 20 fs, largely irrelevant with Verlet scheme</w:t>
            </w:r>
          </w:p>
          <w:p w14:paraId="5CA965C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                = 1.2       ; short-range electrostatic cutoff (in nm)</w:t>
            </w:r>
          </w:p>
          <w:p w14:paraId="69B35EF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                    = 1.2       ; short-range van der Waals cutoff (in nm)</w:t>
            </w:r>
          </w:p>
          <w:p w14:paraId="214ED60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                = EnerPres  ; account for cut-off vdW scheme</w:t>
            </w:r>
          </w:p>
          <w:p w14:paraId="6875185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F33A6F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2B99E22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             = PME       ; Particle Mesh Ewald for long-range electrostatics</w:t>
            </w:r>
          </w:p>
          <w:p w14:paraId="4986768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               = 3         ; cubic interpolation</w:t>
            </w:r>
          </w:p>
          <w:p w14:paraId="467E940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          = 0.16      ; grid spacing for FFT</w:t>
            </w:r>
          </w:p>
          <w:p w14:paraId="0102A39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D4AD52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ADF6E2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                  = V-rescale    ; modified Berendsen thermostat</w:t>
            </w:r>
          </w:p>
          <w:p w14:paraId="08922D6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                 = OCM BUT      ; two coupling groups - more accurate</w:t>
            </w:r>
          </w:p>
          <w:p w14:paraId="6AE3C03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                   = 0.1 0.1      ; time constant, in ps</w:t>
            </w:r>
          </w:p>
          <w:p w14:paraId="3E5135D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                   = 300 300      ; reference temperature, one for each group, in K</w:t>
            </w:r>
          </w:p>
          <w:p w14:paraId="4C8ABCA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173A3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4C4196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                  = Parrinello-Rahman     ; Pressure coupling on in NPT</w:t>
            </w:r>
          </w:p>
          <w:p w14:paraId="0B2C739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              = isotropic             ; uniform scaling of box vectors</w:t>
            </w:r>
          </w:p>
          <w:p w14:paraId="435AD18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                   = 2.0                   ; time constant, in ps</w:t>
            </w:r>
          </w:p>
          <w:p w14:paraId="0E24FCF1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                   = 1.0                   ; reference pressure, in bar</w:t>
            </w:r>
          </w:p>
          <w:p w14:paraId="3C08554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         = 4.5e-5                ; isothermal compressibility of water, bar^-1</w:t>
            </w:r>
          </w:p>
          <w:p w14:paraId="26BD948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refcoord_scaling        = com</w:t>
            </w:r>
          </w:p>
          <w:p w14:paraId="51F827A1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8153FD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223F6B6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                     = xyz       ; 3-D PBC</w:t>
            </w:r>
          </w:p>
          <w:p w14:paraId="76084D1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7837E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4A86650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                  = 100</w:t>
            </w:r>
          </w:p>
          <w:p w14:paraId="20DF786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                = OCM BUT      </w:t>
            </w:r>
          </w:p>
          <w:p w14:paraId="381A77E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A76E87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6EC1916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                 = no        ; Velocity generation is off</w:t>
            </w:r>
          </w:p>
          <w:p w14:paraId="12F4B4CD" w14:textId="77777777" w:rsidR="00B161C3" w:rsidRDefault="00B161C3" w:rsidP="001830AD">
            <w:pPr>
              <w:pStyle w:val="a3"/>
              <w:rPr>
                <w:lang w:val="en-US"/>
              </w:rPr>
            </w:pPr>
          </w:p>
        </w:tc>
      </w:tr>
    </w:tbl>
    <w:p w14:paraId="46E94064" w14:textId="77777777" w:rsidR="00B161C3" w:rsidRPr="000D08D2" w:rsidRDefault="00B161C3" w:rsidP="001830AD">
      <w:pPr>
        <w:pStyle w:val="a3"/>
        <w:rPr>
          <w:lang w:val="en-US"/>
        </w:rPr>
      </w:pPr>
    </w:p>
    <w:p w14:paraId="7D58224D" w14:textId="3DDEFDB4" w:rsidR="00B161C3" w:rsidRPr="00B33633" w:rsidRDefault="00B161C3" w:rsidP="001771C7">
      <w:pPr>
        <w:pStyle w:val="af2"/>
      </w:pPr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15</w:t>
      </w:r>
      <w:r w:rsidR="004719C4">
        <w:rPr>
          <w:noProof/>
        </w:rPr>
        <w:fldChar w:fldCharType="end"/>
      </w:r>
      <w:r w:rsidR="00D173DF">
        <w:rPr>
          <w:noProof/>
        </w:rPr>
        <w:t xml:space="preserve"> -</w:t>
      </w:r>
      <w:r w:rsidRPr="00B33633">
        <w:t xml:space="preserve"> </w:t>
      </w:r>
      <w:r>
        <w:t>Параметры для стадии продуктового расчета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14:paraId="57AB7419" w14:textId="77777777" w:rsidTr="008B5BA9">
        <w:trPr>
          <w:cantSplit/>
        </w:trPr>
        <w:tc>
          <w:tcPr>
            <w:tcW w:w="11188" w:type="dxa"/>
          </w:tcPr>
          <w:p w14:paraId="3928EC5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lastRenderedPageBreak/>
              <w:t>; Run parameters</w:t>
            </w:r>
          </w:p>
          <w:p w14:paraId="71FFB5E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              = md        ; leap-frog integrator</w:t>
            </w:r>
          </w:p>
          <w:p w14:paraId="79F3034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                  = 200000</w:t>
            </w:r>
          </w:p>
          <w:p w14:paraId="7AD1FEB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                      = 0.002     ; 2 fs</w:t>
            </w:r>
          </w:p>
          <w:p w14:paraId="6526257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3786F3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3E4E9BA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                 = 0         ; suppress bulky .trr file by specifying</w:t>
            </w:r>
          </w:p>
          <w:p w14:paraId="68B5D18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                 = 0         ; 0 for output frequency of nstxout,</w:t>
            </w:r>
          </w:p>
          <w:p w14:paraId="2234C21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                 = 0         ; nstvout, and nstfout</w:t>
            </w:r>
          </w:p>
          <w:p w14:paraId="5D06210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               = 1000      ; save energies every 2.0 ps</w:t>
            </w:r>
          </w:p>
          <w:p w14:paraId="4F2EDAD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                  = 1000      ; update log file every 2.0 ps</w:t>
            </w:r>
          </w:p>
          <w:p w14:paraId="538F6D1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      = 1000      ; save compressed coordinates every 2.0 ps</w:t>
            </w:r>
          </w:p>
          <w:p w14:paraId="4059ABA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       = System    ; save the whole system</w:t>
            </w:r>
          </w:p>
          <w:p w14:paraId="4B1C0A4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DC2238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6BD8AEB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            = yes       ; Restarting after NPT</w:t>
            </w:r>
          </w:p>
          <w:p w14:paraId="72B31AF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    = lincs     ; holonomic constraints</w:t>
            </w:r>
          </w:p>
          <w:p w14:paraId="5C1F2F7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             = h-bonds   ; bonds involving H are constrained</w:t>
            </w:r>
          </w:p>
          <w:p w14:paraId="336C635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              = 1         ; accuracy of LINCS</w:t>
            </w:r>
          </w:p>
          <w:p w14:paraId="602CA1A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             = 4         ; also related to accuracy</w:t>
            </w:r>
          </w:p>
          <w:p w14:paraId="2B4361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2F515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Neighborsearching</w:t>
            </w:r>
          </w:p>
          <w:p w14:paraId="1F4C9AF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           = Verlet    ; Buffered neighbor searching</w:t>
            </w:r>
          </w:p>
          <w:p w14:paraId="58E27DE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                 = 20        ; 20 fs, largely irrelevant with Verlet scheme</w:t>
            </w:r>
          </w:p>
          <w:p w14:paraId="0405D8C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                = 1.2       ; short-range electrostatic cutoff (in nm)</w:t>
            </w:r>
          </w:p>
          <w:p w14:paraId="6F59D81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                    = 1.2       ; short-range van der Waals cutoff (in nm)</w:t>
            </w:r>
          </w:p>
          <w:p w14:paraId="64C3614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6782E9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3BA1625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             = PME       ; Particle Mesh Ewald for long-range electrostatics</w:t>
            </w:r>
          </w:p>
          <w:p w14:paraId="3945FED1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               = 4         ; cubic interpolation</w:t>
            </w:r>
          </w:p>
          <w:p w14:paraId="4D4D6AA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          = 0.16      ; grid spacing for FFT</w:t>
            </w:r>
          </w:p>
          <w:p w14:paraId="2E012A2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DBB482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4CBD12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                  = V-rescale             ; modified Berendsen thermostat</w:t>
            </w:r>
          </w:p>
          <w:p w14:paraId="6A241FB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                 = OCM BUT        ; two coupling groups - more accurate</w:t>
            </w:r>
          </w:p>
          <w:p w14:paraId="06E2433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                   = 0.1 0.1        ; time constant, in ps</w:t>
            </w:r>
          </w:p>
          <w:p w14:paraId="31397F9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                   = 300 300        ; reference temperature, one for each group, in K</w:t>
            </w:r>
          </w:p>
          <w:p w14:paraId="05E122F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908414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3CBCA31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                  = Parrinello-Rahman     ; Pressure coupling on in NPT</w:t>
            </w:r>
          </w:p>
          <w:p w14:paraId="2BCAB8C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              = isotropic             ; uniform scaling of box vectors</w:t>
            </w:r>
          </w:p>
          <w:p w14:paraId="1B20507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                   = 2.0                   ; time constant, in ps</w:t>
            </w:r>
          </w:p>
          <w:p w14:paraId="41BB9D5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                   = 1.0                   ; reference pressure, in bar</w:t>
            </w:r>
          </w:p>
          <w:p w14:paraId="5590616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         = 4.5e-5                ; isothermal compressibility of water, bar^-1</w:t>
            </w:r>
          </w:p>
          <w:p w14:paraId="1EF5B9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3CF0BB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4900F65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                     = xyz       ; 3-D PBC</w:t>
            </w:r>
          </w:p>
          <w:p w14:paraId="44F774C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4478B7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Dispersion correction</w:t>
            </w:r>
          </w:p>
          <w:p w14:paraId="27BF707D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                = EnerPres  ; account for cut-off vdW scheme</w:t>
            </w:r>
          </w:p>
          <w:p w14:paraId="764B2DB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D25E28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71704A7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                 = no        ; Velocity generation is off</w:t>
            </w:r>
          </w:p>
          <w:p w14:paraId="7BE5362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35C6E3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2BFDC07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                  = 100</w:t>
            </w:r>
          </w:p>
          <w:p w14:paraId="40CCCEA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                = OCM BUT      </w:t>
            </w:r>
          </w:p>
          <w:p w14:paraId="0C208C1A" w14:textId="77777777" w:rsidR="00B161C3" w:rsidRPr="00C901D6" w:rsidRDefault="00B161C3" w:rsidP="001830AD">
            <w:pPr>
              <w:pStyle w:val="a3"/>
              <w:rPr>
                <w:sz w:val="18"/>
                <w:szCs w:val="18"/>
                <w:lang w:val="en-US"/>
              </w:rPr>
            </w:pPr>
          </w:p>
        </w:tc>
      </w:tr>
    </w:tbl>
    <w:p w14:paraId="6791B4D4" w14:textId="77777777" w:rsidR="00B161C3" w:rsidRPr="000D08D2" w:rsidRDefault="00B161C3" w:rsidP="001830AD">
      <w:pPr>
        <w:pStyle w:val="a3"/>
        <w:rPr>
          <w:lang w:val="en-US"/>
        </w:rPr>
      </w:pPr>
    </w:p>
    <w:p w14:paraId="4E03E23D" w14:textId="4B9C8BAE" w:rsidR="00D173DF" w:rsidRDefault="00B161C3" w:rsidP="00103D2C">
      <w:pPr>
        <w:pStyle w:val="a3"/>
      </w:pPr>
      <w:r>
        <w:lastRenderedPageBreak/>
        <w:t>В результате получены траектории</w:t>
      </w:r>
      <w:r w:rsidRPr="00AC136F">
        <w:t xml:space="preserve"> </w:t>
      </w:r>
      <w:r>
        <w:t xml:space="preserve">для каждого чистого вещества, по которым было вычислено </w:t>
      </w:r>
      <w:r>
        <w:rPr>
          <w:lang w:val="en-US"/>
        </w:rPr>
        <w:t>MSD</w:t>
      </w:r>
      <w:r w:rsidRPr="00B161C3">
        <w:t>.</w:t>
      </w:r>
      <w:r>
        <w:t xml:space="preserve"> Н</w:t>
      </w:r>
      <w:r w:rsidRPr="00AE154B">
        <w:t>а график</w:t>
      </w:r>
      <w:r>
        <w:t xml:space="preserve">ах ниже (см. </w:t>
      </w:r>
      <w:r>
        <w:fldChar w:fldCharType="begin"/>
      </w:r>
      <w:r>
        <w:instrText xml:space="preserve"> REF _Ref166467070 \h </w:instrText>
      </w:r>
      <w:r>
        <w:fldChar w:fldCharType="separate"/>
      </w:r>
      <w:r w:rsidR="002F4324">
        <w:t xml:space="preserve">Таблица </w:t>
      </w:r>
      <w:r w:rsidR="002F4324">
        <w:rPr>
          <w:noProof/>
        </w:rPr>
        <w:t>16</w:t>
      </w:r>
      <w:r>
        <w:fldChar w:fldCharType="end"/>
      </w:r>
      <w:r>
        <w:t>) представлены усеченные</w:t>
      </w:r>
      <w:r w:rsidR="007C2162">
        <w:t xml:space="preserve"> линейные</w:t>
      </w:r>
      <w:r>
        <w:t xml:space="preserve"> участки, по которым непосредственно были найдены коэффициенты самодиффузии с помощью формулы Смолуховского-Эйнштейна </w:t>
      </w:r>
      <w:r>
        <w:fldChar w:fldCharType="begin"/>
      </w:r>
      <w:r>
        <w:instrText xml:space="preserve"> REF _Ref166466904 \h </w:instrText>
      </w:r>
      <w:r>
        <w:fldChar w:fldCharType="separate"/>
      </w:r>
      <w:r w:rsidR="002F4324">
        <w:t>(</w:t>
      </w:r>
      <w:r w:rsidR="002F4324">
        <w:rPr>
          <w:noProof/>
        </w:rPr>
        <w:t>36</w:t>
      </w:r>
      <w:r w:rsidR="002F4324">
        <w:t>)</w:t>
      </w:r>
      <w:r>
        <w:fldChar w:fldCharType="end"/>
      </w:r>
      <w:r w:rsidR="008954EF" w:rsidRPr="008954EF">
        <w:t xml:space="preserve">: </w:t>
      </w:r>
      <w:r w:rsidR="008954EF">
        <w:t xml:space="preserve">ПЭТА - </w:t>
      </w:r>
      <m:oMath>
        <m:r>
          <w:rPr>
            <w:rFonts w:ascii="Cambria Math" w:hAnsi="Cambria Math"/>
          </w:rPr>
          <m:t>0.15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 w:rsidRPr="008954EF">
        <w:rPr>
          <w:i/>
        </w:rPr>
        <w:t>,</w:t>
      </w:r>
      <w:r w:rsidR="008954EF">
        <w:t xml:space="preserve"> ОКМ-2 - </w:t>
      </w:r>
      <m:oMath>
        <m:r>
          <w:rPr>
            <w:rFonts w:ascii="Cambria Math" w:hAnsi="Cambria Math"/>
          </w:rPr>
          <m:t>0.16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 xml:space="preserve">, ДМЭГ - </w:t>
      </w:r>
      <m:oMath>
        <m:r>
          <w:rPr>
            <w:rFonts w:ascii="Cambria Math" w:hAnsi="Cambria Math"/>
          </w:rPr>
          <m:t>0.95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 xml:space="preserve">, бутанол-1 - </w:t>
      </w:r>
      <m:oMath>
        <m:r>
          <w:rPr>
            <w:rFonts w:ascii="Cambria Math" w:hAnsi="Cambria Math"/>
          </w:rPr>
          <m:t>26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C2162">
        <w:t>.</w:t>
      </w:r>
      <w:r w:rsidR="008954EF">
        <w:t xml:space="preserve"> По </w:t>
      </w:r>
      <w:commentRangeStart w:id="201"/>
      <w:r w:rsidR="008954EF">
        <w:t>данным</w:t>
      </w:r>
      <w:commentRangeEnd w:id="201"/>
      <w:r w:rsidR="008954EF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1"/>
      </w:r>
      <w:r w:rsidR="008954EF">
        <w:t xml:space="preserve"> литературных источников, значение коэффициента самодиффузии для буталона-1 </w:t>
      </w:r>
      <w:r w:rsidR="00113B46">
        <w:t xml:space="preserve">составляет от </w:t>
      </w:r>
      <m:oMath>
        <m:r>
          <w:rPr>
            <w:rFonts w:ascii="Cambria Math" w:hAnsi="Cambria Math"/>
          </w:rPr>
          <m:t>30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C2162">
        <w:t xml:space="preserve"> </w:t>
      </w:r>
      <w:r w:rsidR="00113B46">
        <w:t xml:space="preserve"> до </w:t>
      </w:r>
      <m:oMath>
        <m:r>
          <w:rPr>
            <w:rFonts w:ascii="Cambria Math" w:hAnsi="Cambria Math"/>
          </w:rPr>
          <m:t>45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хорошо согласуется с расчетом. Для ОКМ-2 литературные </w:t>
      </w:r>
      <w:commentRangeStart w:id="202"/>
      <w:r w:rsidR="00113B46">
        <w:t>значения</w:t>
      </w:r>
      <w:commentRangeEnd w:id="202"/>
      <w:r w:rsidR="00113B4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2"/>
      </w:r>
      <w:r w:rsidR="00113B46">
        <w:t xml:space="preserve"> коэфиициентов самодиффузии находятся в пределах </w:t>
      </w:r>
      <m:oMath>
        <m:r>
          <w:rPr>
            <w:rFonts w:ascii="Cambria Math" w:hAnsi="Cambria Math"/>
          </w:rPr>
          <m:t>0.001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 до </w:t>
      </w:r>
      <m:oMath>
        <m:r>
          <w:rPr>
            <w:rFonts w:ascii="Cambria Math" w:hAnsi="Cambria Math"/>
          </w:rPr>
          <m:t>0.1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также согласуется с расчетными значениями. </w:t>
      </w:r>
    </w:p>
    <w:p w14:paraId="4A66C455" w14:textId="7E852D89" w:rsidR="00103D2C" w:rsidRDefault="00103D2C" w:rsidP="00103D2C">
      <w:pPr>
        <w:pStyle w:val="a3"/>
      </w:pPr>
    </w:p>
    <w:p w14:paraId="5630E10C" w14:textId="516B78AA" w:rsidR="00103D2C" w:rsidRDefault="00103D2C" w:rsidP="00103D2C">
      <w:pPr>
        <w:pStyle w:val="a3"/>
      </w:pPr>
    </w:p>
    <w:p w14:paraId="2301005B" w14:textId="29EF25E8" w:rsidR="00103D2C" w:rsidRDefault="00103D2C" w:rsidP="00103D2C">
      <w:pPr>
        <w:pStyle w:val="a3"/>
      </w:pPr>
    </w:p>
    <w:p w14:paraId="568DFE8F" w14:textId="146F8266" w:rsidR="00103D2C" w:rsidRDefault="00103D2C" w:rsidP="00103D2C">
      <w:pPr>
        <w:pStyle w:val="a3"/>
      </w:pPr>
    </w:p>
    <w:p w14:paraId="14EA3376" w14:textId="0439B3F2" w:rsidR="00103D2C" w:rsidRDefault="00103D2C" w:rsidP="00103D2C">
      <w:pPr>
        <w:pStyle w:val="a3"/>
      </w:pPr>
    </w:p>
    <w:p w14:paraId="34B90D9A" w14:textId="5E77ECB7" w:rsidR="00103D2C" w:rsidRDefault="00103D2C" w:rsidP="00103D2C">
      <w:pPr>
        <w:pStyle w:val="a3"/>
      </w:pPr>
    </w:p>
    <w:p w14:paraId="39C1023F" w14:textId="67215045" w:rsidR="00103D2C" w:rsidRDefault="00103D2C" w:rsidP="00103D2C">
      <w:pPr>
        <w:pStyle w:val="a3"/>
      </w:pPr>
    </w:p>
    <w:p w14:paraId="0411494D" w14:textId="35D3D6D8" w:rsidR="00103D2C" w:rsidRDefault="00103D2C" w:rsidP="00103D2C">
      <w:pPr>
        <w:pStyle w:val="a3"/>
      </w:pPr>
    </w:p>
    <w:p w14:paraId="1AE5DD6F" w14:textId="753DBFE6" w:rsidR="00103D2C" w:rsidRDefault="00103D2C" w:rsidP="00103D2C">
      <w:pPr>
        <w:pStyle w:val="a3"/>
      </w:pPr>
    </w:p>
    <w:p w14:paraId="5CF7BF8E" w14:textId="029C57CA" w:rsidR="00103D2C" w:rsidRDefault="00103D2C" w:rsidP="00103D2C">
      <w:pPr>
        <w:pStyle w:val="a3"/>
      </w:pPr>
    </w:p>
    <w:p w14:paraId="42E09236" w14:textId="014B92BD" w:rsidR="00103D2C" w:rsidRDefault="00103D2C" w:rsidP="00103D2C">
      <w:pPr>
        <w:pStyle w:val="a3"/>
      </w:pPr>
    </w:p>
    <w:p w14:paraId="4B49039F" w14:textId="2EFE5EA3" w:rsidR="00103D2C" w:rsidRDefault="00103D2C" w:rsidP="00103D2C">
      <w:pPr>
        <w:pStyle w:val="a3"/>
      </w:pPr>
    </w:p>
    <w:p w14:paraId="6F815AEB" w14:textId="77777777" w:rsidR="00103D2C" w:rsidRDefault="00103D2C" w:rsidP="00103D2C">
      <w:pPr>
        <w:pStyle w:val="a3"/>
      </w:pPr>
    </w:p>
    <w:p w14:paraId="3FFC3ADC" w14:textId="7FEE6D52" w:rsidR="00F3132F" w:rsidRDefault="00B161C3" w:rsidP="001771C7">
      <w:pPr>
        <w:pStyle w:val="af2"/>
      </w:pPr>
      <w:bookmarkStart w:id="203" w:name="_Ref166467070"/>
      <w:bookmarkStart w:id="204" w:name="_Ref166467060"/>
      <w:r>
        <w:lastRenderedPageBreak/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16</w:t>
      </w:r>
      <w:r w:rsidR="004719C4">
        <w:rPr>
          <w:noProof/>
        </w:rPr>
        <w:fldChar w:fldCharType="end"/>
      </w:r>
      <w:bookmarkEnd w:id="203"/>
      <w:r w:rsidR="00D173DF">
        <w:rPr>
          <w:noProof/>
        </w:rPr>
        <w:t xml:space="preserve"> -</w:t>
      </w:r>
      <w:r>
        <w:t xml:space="preserve"> Данные среднеквадратичного отклонения для чистых веществ</w:t>
      </w:r>
      <w:bookmarkEnd w:id="204"/>
      <w:r w:rsidR="00D173DF">
        <w:t>.</w:t>
      </w:r>
    </w:p>
    <w:p w14:paraId="344C9E07" w14:textId="1A879E3C" w:rsidR="00F3132F" w:rsidRPr="00F3132F" w:rsidRDefault="00F3132F" w:rsidP="001771C7">
      <w:pPr>
        <w:pStyle w:val="af2"/>
      </w:pPr>
      <w:r>
        <w:t>Синяя линия – расчетные данные, зеленая – касательная.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14:paraId="38F7A385" w14:textId="77777777" w:rsidTr="008B5BA9">
        <w:tc>
          <w:tcPr>
            <w:tcW w:w="11188" w:type="dxa"/>
          </w:tcPr>
          <w:p w14:paraId="19F07650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F077AEA" wp14:editId="2F4A7C00">
                      <wp:simplePos x="0" y="0"/>
                      <wp:positionH relativeFrom="column">
                        <wp:posOffset>737235</wp:posOffset>
                      </wp:positionH>
                      <wp:positionV relativeFrom="paragraph">
                        <wp:posOffset>58420</wp:posOffset>
                      </wp:positionV>
                      <wp:extent cx="3000375" cy="1009650"/>
                      <wp:effectExtent l="0" t="0" r="9525" b="0"/>
                      <wp:wrapNone/>
                      <wp:docPr id="48" name="Text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0375" cy="1009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0225DB76" w14:textId="77777777" w:rsidR="003F2C8A" w:rsidRPr="00F327A6" w:rsidRDefault="003F2C8A" w:rsidP="00F327A6">
                                  <w:pPr>
                                    <w:jc w:val="both"/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Бутанол</w:t>
                                  </w:r>
                                  <w: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  <w:lang w:val="en-US"/>
                                    </w:rPr>
                                    <w:t>-1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3FD5C961" w14:textId="037D8A0E" w:rsidR="003F2C8A" w:rsidRPr="00F327A6" w:rsidRDefault="003F2C8A" w:rsidP="00F327A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26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077AEA" id="TextBox 25" o:spid="_x0000_s1040" type="#_x0000_t202" style="position:absolute;left:0;text-align:left;margin-left:58.05pt;margin-top:4.6pt;width:236.25pt;height:7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" fillcolor="white [3212]" stroked="f">
                      <v:textbox>
                        <w:txbxContent>
                          <w:p w14:paraId="0225DB76" w14:textId="77777777" w:rsidR="003F2C8A" w:rsidRPr="00F327A6" w:rsidRDefault="003F2C8A" w:rsidP="00F327A6">
                            <w:pPr>
                              <w:jc w:val="both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Бутанол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-1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3FD5C961" w14:textId="037D8A0E" w:rsidR="003F2C8A" w:rsidRPr="00F327A6" w:rsidRDefault="003F2C8A" w:rsidP="00F327A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26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AE14073" wp14:editId="29C8478C">
                  <wp:extent cx="5325533" cy="3727874"/>
                  <wp:effectExtent l="0" t="0" r="8890" b="6350"/>
                  <wp:docPr id="47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371DC6-9D6C-46AE-B4CB-968785FA02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Объект 14">
                            <a:extLst>
                              <a:ext uri="{FF2B5EF4-FFF2-40B4-BE49-F238E27FC236}">
                                <a16:creationId xmlns:a16="http://schemas.microsoft.com/office/drawing/2014/main" id="{CA371DC6-9D6C-46AE-B4CB-968785FA02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54385" cy="37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t xml:space="preserve"> </w:t>
            </w:r>
          </w:p>
        </w:tc>
      </w:tr>
      <w:tr w:rsidR="00B161C3" w14:paraId="7C692A9C" w14:textId="77777777" w:rsidTr="008B5BA9">
        <w:tc>
          <w:tcPr>
            <w:tcW w:w="11188" w:type="dxa"/>
          </w:tcPr>
          <w:p w14:paraId="0F48F199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5D7E2DC" wp14:editId="7FFCF2EC">
                      <wp:simplePos x="0" y="0"/>
                      <wp:positionH relativeFrom="column">
                        <wp:posOffset>765810</wp:posOffset>
                      </wp:positionH>
                      <wp:positionV relativeFrom="paragraph">
                        <wp:posOffset>89535</wp:posOffset>
                      </wp:positionV>
                      <wp:extent cx="2676525" cy="461665"/>
                      <wp:effectExtent l="0" t="0" r="9525" b="635"/>
                      <wp:wrapNone/>
                      <wp:docPr id="50" name="Text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7652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3FBCC9F3" w14:textId="77777777" w:rsidR="003F2C8A" w:rsidRPr="00F327A6" w:rsidRDefault="003F2C8A" w:rsidP="00B161C3">
                                  <w:p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ОКМ-2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079B6186" w14:textId="6E6F527F" w:rsidR="003F2C8A" w:rsidRPr="00F327A6" w:rsidRDefault="003F2C8A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5D7E2DC" id="TextBox 27" o:spid="_x0000_s1041" type="#_x0000_t202" style="position:absolute;left:0;text-align:left;margin-left:60.3pt;margin-top:7.05pt;width:210.75pt;height:36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" fillcolor="white [3212]" stroked="f">
                      <v:textbox style="mso-fit-shape-to-text:t">
                        <w:txbxContent>
                          <w:p w14:paraId="3FBCC9F3" w14:textId="77777777" w:rsidR="003F2C8A" w:rsidRPr="00F327A6" w:rsidRDefault="003F2C8A" w:rsidP="00B161C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ОКМ-2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079B6186" w14:textId="6E6F527F" w:rsidR="003F2C8A" w:rsidRPr="00F327A6" w:rsidRDefault="003F2C8A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43BE497F" wp14:editId="4ECD3A30">
                  <wp:extent cx="5359400" cy="3751580"/>
                  <wp:effectExtent l="0" t="0" r="0" b="1270"/>
                  <wp:docPr id="49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91AC7B-B7A6-4B9C-A095-2B0B5F1E3F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Объект 14">
                            <a:extLst>
                              <a:ext uri="{FF2B5EF4-FFF2-40B4-BE49-F238E27FC236}">
                                <a16:creationId xmlns:a16="http://schemas.microsoft.com/office/drawing/2014/main" id="{A391AC7B-B7A6-4B9C-A095-2B0B5F1E3F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77704" cy="376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D173DF" w14:paraId="5688958F" w14:textId="77777777" w:rsidTr="008B5BA9">
        <w:tc>
          <w:tcPr>
            <w:tcW w:w="11188" w:type="dxa"/>
          </w:tcPr>
          <w:p w14:paraId="2ED90459" w14:textId="004FF155" w:rsidR="00D173DF" w:rsidRPr="008721C3" w:rsidRDefault="00E14DF2" w:rsidP="001771C7">
            <w:pPr>
              <w:pStyle w:val="af2"/>
            </w:pPr>
            <w:r>
              <w:rPr>
                <w:noProof/>
              </w:rPr>
              <w:lastRenderedPageBreak/>
              <w:t>Продолжение</w:t>
            </w:r>
            <w:r>
              <w:t xml:space="preserve"> т</w:t>
            </w:r>
            <w:r w:rsidR="00D173DF">
              <w:t>аблиц</w:t>
            </w:r>
            <w:r>
              <w:t>ы</w:t>
            </w:r>
            <w:r w:rsidR="00D173DF">
              <w:t xml:space="preserve"> </w:t>
            </w:r>
            <w:r w:rsidR="004719C4">
              <w:fldChar w:fldCharType="begin"/>
            </w:r>
            <w:r w:rsidR="004719C4">
              <w:instrText xml:space="preserve"> SEQ Таблица \* ARABIC </w:instrText>
            </w:r>
            <w:r w:rsidR="004719C4">
              <w:fldChar w:fldCharType="separate"/>
            </w:r>
            <w:r w:rsidR="002F4324">
              <w:rPr>
                <w:noProof/>
              </w:rPr>
              <w:t>17</w:t>
            </w:r>
            <w:r w:rsidR="004719C4">
              <w:rPr>
                <w:noProof/>
              </w:rPr>
              <w:fldChar w:fldCharType="end"/>
            </w:r>
            <w:r w:rsidR="00D173DF">
              <w:rPr>
                <w:noProof/>
              </w:rPr>
              <w:t xml:space="preserve"> -</w:t>
            </w:r>
            <w:r w:rsidR="00D173DF">
              <w:t xml:space="preserve"> Данные среднеквадратичного отклонения для чистых веществ.</w:t>
            </w:r>
            <w:r w:rsidR="00F3132F">
              <w:t xml:space="preserve"> Синяя линия – расчетные данные, зеленая – касательная.</w:t>
            </w:r>
          </w:p>
        </w:tc>
      </w:tr>
      <w:tr w:rsidR="00B161C3" w14:paraId="02F4C2AF" w14:textId="77777777" w:rsidTr="008B5BA9">
        <w:tc>
          <w:tcPr>
            <w:tcW w:w="11188" w:type="dxa"/>
          </w:tcPr>
          <w:p w14:paraId="69948D11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36842C7" wp14:editId="19A08708">
                      <wp:simplePos x="0" y="0"/>
                      <wp:positionH relativeFrom="column">
                        <wp:posOffset>765811</wp:posOffset>
                      </wp:positionH>
                      <wp:positionV relativeFrom="paragraph">
                        <wp:posOffset>85090</wp:posOffset>
                      </wp:positionV>
                      <wp:extent cx="2400300" cy="461665"/>
                      <wp:effectExtent l="0" t="0" r="0" b="635"/>
                      <wp:wrapNone/>
                      <wp:docPr id="52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0300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6EFCAC6A" w14:textId="77777777" w:rsidR="003F2C8A" w:rsidRPr="00F327A6" w:rsidRDefault="003F2C8A" w:rsidP="00B161C3">
                                  <w:p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ДМЭГ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6EF91437" w14:textId="0289793C" w:rsidR="003F2C8A" w:rsidRPr="00F327A6" w:rsidRDefault="003F2C8A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0.95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6842C7" id="TextBox 26" o:spid="_x0000_s1042" type="#_x0000_t202" style="position:absolute;left:0;text-align:left;margin-left:60.3pt;margin-top:6.7pt;width:189pt;height:36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" fillcolor="white [3212]" stroked="f">
                      <v:textbox style="mso-fit-shape-to-text:t">
                        <w:txbxContent>
                          <w:p w14:paraId="6EFCAC6A" w14:textId="77777777" w:rsidR="003F2C8A" w:rsidRPr="00F327A6" w:rsidRDefault="003F2C8A" w:rsidP="00B161C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ДМЭГ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6EF91437" w14:textId="0289793C" w:rsidR="003F2C8A" w:rsidRPr="00F327A6" w:rsidRDefault="003F2C8A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0.95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03CFAB18" wp14:editId="05ECFE33">
                  <wp:extent cx="5286375" cy="3700464"/>
                  <wp:effectExtent l="0" t="0" r="0" b="0"/>
                  <wp:docPr id="51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54FF7B-4AA4-4397-8809-93F9688569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Объект 14">
                            <a:extLst>
                              <a:ext uri="{FF2B5EF4-FFF2-40B4-BE49-F238E27FC236}">
                                <a16:creationId xmlns:a16="http://schemas.microsoft.com/office/drawing/2014/main" id="{9054FF7B-4AA4-4397-8809-93F9688569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11520" cy="371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B161C3" w14:paraId="04343EFA" w14:textId="77777777" w:rsidTr="008B5BA9">
        <w:tc>
          <w:tcPr>
            <w:tcW w:w="11188" w:type="dxa"/>
          </w:tcPr>
          <w:p w14:paraId="02DD7092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FE5E8B" wp14:editId="08A99D48">
                      <wp:simplePos x="0" y="0"/>
                      <wp:positionH relativeFrom="column">
                        <wp:posOffset>775335</wp:posOffset>
                      </wp:positionH>
                      <wp:positionV relativeFrom="paragraph">
                        <wp:posOffset>52705</wp:posOffset>
                      </wp:positionV>
                      <wp:extent cx="2543175" cy="461665"/>
                      <wp:effectExtent l="0" t="0" r="9525" b="635"/>
                      <wp:wrapNone/>
                      <wp:docPr id="5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4317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5A1DF87D" w14:textId="77777777" w:rsidR="003F2C8A" w:rsidRDefault="003F2C8A" w:rsidP="00B161C3">
                                  <w:p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ПЭТА</w:t>
                                  </w:r>
                                </w:p>
                                <w:p w14:paraId="64896735" w14:textId="258975A0" w:rsidR="003F2C8A" w:rsidRPr="0093098A" w:rsidRDefault="003F2C8A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FE5E8B" id="TextBox 28" o:spid="_x0000_s1043" type="#_x0000_t202" style="position:absolute;left:0;text-align:left;margin-left:61.05pt;margin-top:4.15pt;width:200.25pt;height:36.3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" fillcolor="white [3212]" stroked="f">
                      <v:textbox style="mso-fit-shape-to-text:t">
                        <w:txbxContent>
                          <w:p w14:paraId="5A1DF87D" w14:textId="77777777" w:rsidR="003F2C8A" w:rsidRDefault="003F2C8A" w:rsidP="00B161C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ПЭТА</w:t>
                            </w:r>
                          </w:p>
                          <w:p w14:paraId="64896735" w14:textId="258975A0" w:rsidR="003F2C8A" w:rsidRPr="0093098A" w:rsidRDefault="003F2C8A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822DD20" wp14:editId="5197073B">
                  <wp:extent cx="5353050" cy="3747136"/>
                  <wp:effectExtent l="0" t="0" r="0" b="5715"/>
                  <wp:docPr id="53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C074AB-0221-4ADE-8665-F4C16AFB45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Объект 14">
                            <a:extLst>
                              <a:ext uri="{FF2B5EF4-FFF2-40B4-BE49-F238E27FC236}">
                                <a16:creationId xmlns:a16="http://schemas.microsoft.com/office/drawing/2014/main" id="{22C074AB-0221-4ADE-8665-F4C16AFB45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68333" cy="375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</w:tbl>
    <w:p w14:paraId="19572632" w14:textId="50E61D95" w:rsidR="004C6295" w:rsidRPr="004C6295" w:rsidRDefault="00B161C3" w:rsidP="001830AD">
      <w:pPr>
        <w:pStyle w:val="31"/>
      </w:pPr>
      <w:bookmarkStart w:id="205" w:name="_Toc167708194"/>
      <w:bookmarkStart w:id="206" w:name="_Toc167809614"/>
      <w:r>
        <w:lastRenderedPageBreak/>
        <w:t>Зависимость коэффициентов диффузии от температуры</w:t>
      </w:r>
      <w:bookmarkEnd w:id="205"/>
      <w:bookmarkEnd w:id="206"/>
    </w:p>
    <w:p w14:paraId="278F9F9F" w14:textId="220F8A11" w:rsidR="004C6295" w:rsidRDefault="007C2162" w:rsidP="001830AD">
      <w:pPr>
        <w:pStyle w:val="a3"/>
      </w:pPr>
      <w:r>
        <w:t xml:space="preserve">Для получения зависимостей коэффициентов от температуры </w:t>
      </w:r>
      <w:r w:rsidR="00B83301">
        <w:t>эксперимента</w:t>
      </w:r>
      <w:r>
        <w:t>льно найдены вязкости на температурном интервале 15-</w:t>
      </w:r>
      <w:r w:rsidR="00A374FD">
        <w:t>30 С</w:t>
      </w:r>
      <w:r w:rsidR="00B83301">
        <w:t xml:space="preserve"> </w:t>
      </w:r>
      <w:r w:rsidR="004C6295">
        <w:t xml:space="preserve">(см. </w:t>
      </w:r>
      <w:r w:rsidR="004C6295">
        <w:fldChar w:fldCharType="begin"/>
      </w:r>
      <w:r w:rsidR="004C6295">
        <w:instrText xml:space="preserve"> REF _Ref166464967 \h </w:instrText>
      </w:r>
      <w:r w:rsidR="004C6295">
        <w:fldChar w:fldCharType="separate"/>
      </w:r>
      <w:r w:rsidR="002F4324">
        <w:t xml:space="preserve">Таблица </w:t>
      </w:r>
      <w:r w:rsidR="002F4324">
        <w:rPr>
          <w:noProof/>
        </w:rPr>
        <w:t>18</w:t>
      </w:r>
      <w:r w:rsidR="004C6295">
        <w:fldChar w:fldCharType="end"/>
      </w:r>
      <w:r w:rsidR="004C6295">
        <w:t>). Данные</w:t>
      </w:r>
      <w:r w:rsidR="008B2FB8">
        <w:t xml:space="preserve"> </w:t>
      </w:r>
      <w:r w:rsidR="004C6295">
        <w:t xml:space="preserve">и параметры аппроксимации логарифма вязкости по формуле </w:t>
      </w:r>
      <w:r w:rsidR="004C6295">
        <w:fldChar w:fldCharType="begin"/>
      </w:r>
      <w:r w:rsidR="004C6295">
        <w:instrText xml:space="preserve"> REF _Ref166463246 \h </w:instrText>
      </w:r>
      <w:r w:rsidR="004C6295">
        <w:fldChar w:fldCharType="separate"/>
      </w:r>
      <w:r w:rsidR="002F4324">
        <w:t>(</w:t>
      </w:r>
      <w:r w:rsidR="002F4324">
        <w:rPr>
          <w:noProof/>
        </w:rPr>
        <w:t>23</w:t>
      </w:r>
      <w:r w:rsidR="002F4324">
        <w:t>)</w:t>
      </w:r>
      <w:r w:rsidR="004C6295">
        <w:fldChar w:fldCharType="end"/>
      </w:r>
      <w:r w:rsidR="004C6295">
        <w:t xml:space="preserve"> приведены в таблице ниже (см. </w:t>
      </w:r>
      <w:r w:rsidR="004C6295">
        <w:fldChar w:fldCharType="begin"/>
      </w:r>
      <w:r w:rsidR="004C6295">
        <w:instrText xml:space="preserve"> REF _Ref166464186 \h </w:instrText>
      </w:r>
      <w:r w:rsidR="004C6295">
        <w:fldChar w:fldCharType="separate"/>
      </w:r>
      <w:r w:rsidR="002F4324">
        <w:t xml:space="preserve">Таблица </w:t>
      </w:r>
      <w:r w:rsidR="002F4324">
        <w:rPr>
          <w:noProof/>
        </w:rPr>
        <w:t>11</w:t>
      </w:r>
      <w:r w:rsidR="004C6295">
        <w:fldChar w:fldCharType="end"/>
      </w:r>
      <w:r w:rsidR="004C6295">
        <w:t>):</w:t>
      </w:r>
    </w:p>
    <w:p w14:paraId="6333EA7F" w14:textId="77777777" w:rsidR="00CC5785" w:rsidRDefault="00CC5785" w:rsidP="001830AD">
      <w:pPr>
        <w:pStyle w:val="a3"/>
      </w:pPr>
    </w:p>
    <w:p w14:paraId="2029A40C" w14:textId="359C0DEE" w:rsidR="008B2FB8" w:rsidRDefault="008B2FB8" w:rsidP="001771C7">
      <w:pPr>
        <w:pStyle w:val="af2"/>
      </w:pPr>
      <w:bookmarkStart w:id="207" w:name="_Ref166464967"/>
      <w:r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18</w:t>
      </w:r>
      <w:r w:rsidR="004719C4">
        <w:rPr>
          <w:noProof/>
        </w:rPr>
        <w:fldChar w:fldCharType="end"/>
      </w:r>
      <w:bookmarkEnd w:id="207"/>
      <w:r w:rsidR="00781C1B">
        <w:rPr>
          <w:noProof/>
        </w:rPr>
        <w:t xml:space="preserve"> -</w:t>
      </w:r>
      <w:r>
        <w:t xml:space="preserve"> Экспериментальные зависимости динамической </w:t>
      </w:r>
      <w:r w:rsidR="00B83301">
        <w:t>вязкости</w:t>
      </w:r>
      <w:r>
        <w:t xml:space="preserve"> от температуры для компонентов</w:t>
      </w:r>
      <w:r w:rsidR="00781C1B"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1"/>
        <w:gridCol w:w="4685"/>
      </w:tblGrid>
      <w:tr w:rsidR="008B2FB8" w14:paraId="781C9FB7" w14:textId="77777777" w:rsidTr="008B2FB8">
        <w:tc>
          <w:tcPr>
            <w:tcW w:w="5594" w:type="dxa"/>
          </w:tcPr>
          <w:p w14:paraId="7F199017" w14:textId="6F12916E" w:rsidR="008B2FB8" w:rsidRDefault="008B2FB8" w:rsidP="00C901D6">
            <w:pPr>
              <w:pStyle w:val="a3"/>
              <w:ind w:firstLine="34"/>
            </w:pPr>
            <w:r>
              <w:rPr>
                <w:noProof/>
              </w:rPr>
              <w:drawing>
                <wp:inline distT="0" distB="0" distL="0" distR="0" wp14:anchorId="36622950" wp14:editId="6ED7C1BE">
                  <wp:extent cx="2928672" cy="2128837"/>
                  <wp:effectExtent l="0" t="0" r="5080" b="5080"/>
                  <wp:docPr id="42" name="Рисунок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240" cy="214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12B9AC88" w14:textId="1BF5C8D1" w:rsidR="008B2FB8" w:rsidRDefault="008B2FB8" w:rsidP="00C901D6">
            <w:pPr>
              <w:pStyle w:val="a3"/>
              <w:ind w:firstLine="48"/>
            </w:pPr>
            <w:r w:rsidRPr="008F5DC8">
              <w:rPr>
                <w:noProof/>
              </w:rPr>
              <w:drawing>
                <wp:inline distT="0" distB="0" distL="0" distR="0" wp14:anchorId="3F25B545" wp14:editId="24A7EC83">
                  <wp:extent cx="2930400" cy="2160000"/>
                  <wp:effectExtent l="0" t="0" r="3810" b="0"/>
                  <wp:docPr id="45" name="Рисунок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FB8" w14:paraId="0F38A83D" w14:textId="77777777" w:rsidTr="008B2FB8">
        <w:tc>
          <w:tcPr>
            <w:tcW w:w="5594" w:type="dxa"/>
          </w:tcPr>
          <w:p w14:paraId="7D28262A" w14:textId="5642B04E" w:rsidR="008B2FB8" w:rsidRDefault="008B2FB8" w:rsidP="001830AD">
            <w:pPr>
              <w:pStyle w:val="a3"/>
              <w:ind w:firstLine="0"/>
            </w:pPr>
            <w:r w:rsidRPr="005D4E47">
              <w:rPr>
                <w:noProof/>
              </w:rPr>
              <w:drawing>
                <wp:inline distT="0" distB="0" distL="0" distR="0" wp14:anchorId="577271A2" wp14:editId="5C7E30C3">
                  <wp:extent cx="2930400" cy="2160000"/>
                  <wp:effectExtent l="0" t="0" r="3810" b="0"/>
                  <wp:docPr id="44" name="Рисунок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084D0EAD" w14:textId="196A7786" w:rsidR="008B2FB8" w:rsidRDefault="008B2FB8" w:rsidP="001830AD">
            <w:pPr>
              <w:pStyle w:val="a3"/>
              <w:ind w:firstLine="48"/>
            </w:pPr>
            <w:r>
              <w:rPr>
                <w:noProof/>
              </w:rPr>
              <w:drawing>
                <wp:inline distT="0" distB="0" distL="0" distR="0" wp14:anchorId="24781CC8" wp14:editId="2EF4FAFA">
                  <wp:extent cx="2930400" cy="2160000"/>
                  <wp:effectExtent l="0" t="0" r="3810" b="0"/>
                  <wp:docPr id="46" name="Рисунок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88B10" w14:textId="77777777" w:rsidR="00781C1B" w:rsidRDefault="00781C1B" w:rsidP="001771C7">
      <w:pPr>
        <w:pStyle w:val="af2"/>
      </w:pPr>
    </w:p>
    <w:p w14:paraId="6C1FA017" w14:textId="77777777" w:rsidR="00781C1B" w:rsidRDefault="00781C1B" w:rsidP="001771C7">
      <w:pPr>
        <w:pStyle w:val="af2"/>
      </w:pPr>
    </w:p>
    <w:p w14:paraId="7F21A7F0" w14:textId="77777777" w:rsidR="00781C1B" w:rsidRDefault="00781C1B" w:rsidP="001771C7">
      <w:pPr>
        <w:pStyle w:val="af2"/>
      </w:pPr>
    </w:p>
    <w:p w14:paraId="1C4F35EC" w14:textId="5592CA1C" w:rsidR="00A374FD" w:rsidRDefault="00A374FD" w:rsidP="001771C7">
      <w:pPr>
        <w:pStyle w:val="af2"/>
      </w:pPr>
      <w:r>
        <w:lastRenderedPageBreak/>
        <w:t xml:space="preserve">Таблица </w:t>
      </w:r>
      <w:r w:rsidR="004719C4">
        <w:fldChar w:fldCharType="begin"/>
      </w:r>
      <w:r w:rsidR="004719C4">
        <w:instrText xml:space="preserve"> SEQ Таблица \* ARABIC </w:instrText>
      </w:r>
      <w:r w:rsidR="004719C4">
        <w:fldChar w:fldCharType="separate"/>
      </w:r>
      <w:r w:rsidR="002F4324">
        <w:rPr>
          <w:noProof/>
        </w:rPr>
        <w:t>19</w:t>
      </w:r>
      <w:r w:rsidR="004719C4">
        <w:rPr>
          <w:noProof/>
        </w:rPr>
        <w:fldChar w:fldCharType="end"/>
      </w:r>
      <w:r w:rsidR="00781C1B">
        <w:rPr>
          <w:noProof/>
        </w:rPr>
        <w:t xml:space="preserve"> -</w:t>
      </w:r>
      <w:r>
        <w:t xml:space="preserve"> Данные плотностей и параметры аппроксимации логарифмов динамической вязкости</w:t>
      </w:r>
    </w:p>
    <w:tbl>
      <w:tblPr>
        <w:tblW w:w="7393" w:type="dxa"/>
        <w:tblLayout w:type="fixed"/>
        <w:tblLook w:val="04A0" w:firstRow="1" w:lastRow="0" w:firstColumn="1" w:lastColumn="0" w:noHBand="0" w:noVBand="1"/>
      </w:tblPr>
      <w:tblGrid>
        <w:gridCol w:w="1696"/>
        <w:gridCol w:w="1985"/>
        <w:gridCol w:w="3712"/>
      </w:tblGrid>
      <w:tr w:rsidR="00A374FD" w:rsidRPr="00A03F66" w14:paraId="741479B6" w14:textId="77777777" w:rsidTr="00103D2C">
        <w:trPr>
          <w:trHeight w:val="672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45941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name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E70E722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E vis</w:t>
            </w:r>
            <w:r w:rsidRPr="00103D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103D2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[kJ/mol]</w:t>
            </w:r>
          </w:p>
        </w:tc>
        <w:tc>
          <w:tcPr>
            <w:tcW w:w="3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FD8FF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Vis 0</w:t>
            </w:r>
            <w:r w:rsidRPr="00103D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103D2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[cP]</w:t>
            </w:r>
          </w:p>
        </w:tc>
      </w:tr>
      <w:tr w:rsidR="00A374FD" w:rsidRPr="00A03F66" w14:paraId="38C17E80" w14:textId="77777777" w:rsidTr="00103D2C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E3B78" w14:textId="77777777" w:rsidR="00A374FD" w:rsidRPr="00103D2C" w:rsidRDefault="00A374FD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  <w:t>PETA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8C4A46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72.46</w:t>
            </w:r>
          </w:p>
        </w:tc>
        <w:tc>
          <w:tcPr>
            <w:tcW w:w="37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A5DE8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1.74e-10</w:t>
            </w:r>
          </w:p>
        </w:tc>
      </w:tr>
      <w:tr w:rsidR="00A374FD" w:rsidRPr="00A03F66" w14:paraId="36205301" w14:textId="77777777" w:rsidTr="00103D2C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EB995" w14:textId="77777777" w:rsidR="00A374FD" w:rsidRPr="00103D2C" w:rsidRDefault="00A374FD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  <w:t>OCM-2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C2751A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56.02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3368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1.99e-08</w:t>
            </w:r>
          </w:p>
        </w:tc>
      </w:tr>
      <w:tr w:rsidR="00A374FD" w:rsidRPr="00A03F66" w14:paraId="2185172F" w14:textId="77777777" w:rsidTr="00103D2C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2569" w14:textId="77777777" w:rsidR="00A374FD" w:rsidRPr="00103D2C" w:rsidRDefault="00A374FD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  <w:t>DMEG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30E1A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18.60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3A0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2.29e-03</w:t>
            </w:r>
          </w:p>
        </w:tc>
      </w:tr>
      <w:tr w:rsidR="00A374FD" w:rsidRPr="00A03F66" w14:paraId="3ED7A9F0" w14:textId="77777777" w:rsidTr="00103D2C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7398C" w14:textId="77777777" w:rsidR="00A374FD" w:rsidRPr="00103D2C" w:rsidRDefault="00A374FD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eastAsia="ru-RU"/>
              </w:rPr>
              <w:t>butanol-1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0C770AD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17.23</w:t>
            </w:r>
          </w:p>
        </w:tc>
        <w:tc>
          <w:tcPr>
            <w:tcW w:w="3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54E5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2.70e-03</w:t>
            </w:r>
          </w:p>
        </w:tc>
      </w:tr>
    </w:tbl>
    <w:p w14:paraId="297BF0E9" w14:textId="74CDB505" w:rsidR="00C901D6" w:rsidRDefault="00C901D6" w:rsidP="001830AD">
      <w:pPr>
        <w:pStyle w:val="a3"/>
      </w:pPr>
    </w:p>
    <w:p w14:paraId="20CD12D1" w14:textId="3B4C02E2" w:rsidR="00781C1B" w:rsidRDefault="008B2FB8" w:rsidP="00103E54">
      <w:pPr>
        <w:pStyle w:val="a3"/>
      </w:pPr>
      <w:r>
        <w:t xml:space="preserve">Обобщенные </w:t>
      </w:r>
      <w:r w:rsidRPr="00103E54">
        <w:t>данные</w:t>
      </w:r>
      <w:r>
        <w:t xml:space="preserve"> представлены на графике ниже (см. </w:t>
      </w:r>
      <w:r>
        <w:fldChar w:fldCharType="begin"/>
      </w:r>
      <w:r>
        <w:instrText xml:space="preserve"> REF _Ref166463916 \h </w:instrText>
      </w:r>
      <w:r>
        <w:fldChar w:fldCharType="separate"/>
      </w:r>
      <w:r w:rsidR="002F4324">
        <w:t xml:space="preserve">Рисунок </w:t>
      </w:r>
      <w:r w:rsidR="002F4324">
        <w:rPr>
          <w:noProof/>
        </w:rPr>
        <w:t>29</w:t>
      </w:r>
      <w:r>
        <w:fldChar w:fldCharType="end"/>
      </w:r>
      <w:r>
        <w:t>)</w:t>
      </w:r>
      <w:r w:rsidR="00113B46">
        <w:t>.</w:t>
      </w:r>
      <w:r w:rsidR="00113B46" w:rsidRPr="00113B46">
        <w:t xml:space="preserve"> </w:t>
      </w:r>
      <w:r w:rsidR="00113B46">
        <w:t>Как видно из графиков, отношения коэффициентов диффузии бутанола и каждого мономера соответствуют ожидаемым.</w:t>
      </w:r>
    </w:p>
    <w:p w14:paraId="10BA8DC6" w14:textId="77777777" w:rsidR="00CD75EB" w:rsidRDefault="00CD75EB" w:rsidP="00C901D6">
      <w:pPr>
        <w:pStyle w:val="a3"/>
        <w:ind w:firstLine="0"/>
      </w:pPr>
      <w:r w:rsidRPr="00CD75EB">
        <w:rPr>
          <w:noProof/>
        </w:rPr>
        <w:drawing>
          <wp:inline distT="0" distB="0" distL="0" distR="0" wp14:anchorId="14531BE1" wp14:editId="77EBC78B">
            <wp:extent cx="5515430" cy="3860804"/>
            <wp:effectExtent l="0" t="0" r="9525" b="6350"/>
            <wp:docPr id="43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9053FB81-021E-4060-BDB6-97ED4EAF64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9053FB81-021E-4060-BDB6-97ED4EAF64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44" cy="38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3622" w14:textId="5F59F85E" w:rsidR="00CD75EB" w:rsidRDefault="00CD75EB" w:rsidP="001771C7">
      <w:pPr>
        <w:pStyle w:val="af2"/>
      </w:pPr>
      <w:bookmarkStart w:id="208" w:name="_Ref166463916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29</w:t>
      </w:r>
      <w:r w:rsidR="004719C4">
        <w:rPr>
          <w:noProof/>
        </w:rPr>
        <w:fldChar w:fldCharType="end"/>
      </w:r>
      <w:bookmarkEnd w:id="208"/>
      <w:r w:rsidR="00781C1B">
        <w:t xml:space="preserve"> -</w:t>
      </w:r>
      <w:r>
        <w:t xml:space="preserve"> Графики зависимостей 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/>
            <w:lang w:val="en-US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η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от</w:t>
      </w:r>
      <w:r w:rsidRPr="00CD75EB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t>: точки - экспериментальные данные, прямые – аппроксимации для:</w:t>
      </w:r>
      <w:r w:rsidR="00781C1B">
        <w:t xml:space="preserve"> </w:t>
      </w:r>
      <w:r>
        <w:t>бутанол-1 (синий), ДМЕГ (оранже</w:t>
      </w:r>
      <w:r w:rsidR="001C469D">
        <w:t>вый</w:t>
      </w:r>
      <w:r>
        <w:t>)</w:t>
      </w:r>
      <w:r w:rsidR="001C469D">
        <w:t>, ОКМ-2 (зеленый), ПЕТА (красный)</w:t>
      </w:r>
    </w:p>
    <w:p w14:paraId="4A4E8364" w14:textId="036CE692" w:rsidR="00B83301" w:rsidRDefault="00113B46" w:rsidP="00781C1B">
      <w:pPr>
        <w:pStyle w:val="a3"/>
      </w:pPr>
      <w:r>
        <w:lastRenderedPageBreak/>
        <w:t>З</w:t>
      </w:r>
      <w:r w:rsidR="0003407D">
        <w:t xml:space="preserve">ависимость вязкости от температуры очень точно подчиняется закону Аррениуса. Следовательно, </w:t>
      </w:r>
      <w:r w:rsidR="004C6295">
        <w:t xml:space="preserve">физически обоснованно </w:t>
      </w:r>
      <w:r w:rsidR="0003407D">
        <w:t xml:space="preserve">применить формулу </w:t>
      </w:r>
      <w:r w:rsidR="00D3225C">
        <w:fldChar w:fldCharType="begin"/>
      </w:r>
      <w:r w:rsidR="00D3225C">
        <w:instrText xml:space="preserve"> REF _Ref166030091 \h </w:instrText>
      </w:r>
      <w:r w:rsidR="00D3225C">
        <w:fldChar w:fldCharType="separate"/>
      </w:r>
      <w:r w:rsidR="002F4324">
        <w:t>(</w:t>
      </w:r>
      <w:r w:rsidR="002F4324">
        <w:rPr>
          <w:noProof/>
        </w:rPr>
        <w:t>22</w:t>
      </w:r>
      <w:r w:rsidR="002F4324">
        <w:t>)</w:t>
      </w:r>
      <w:r w:rsidR="00D3225C">
        <w:fldChar w:fldCharType="end"/>
      </w:r>
      <w:r w:rsidR="0003407D">
        <w:t>, полученную ранее</w:t>
      </w:r>
      <w:r w:rsidR="004C6295">
        <w:t xml:space="preserve">. Тогда зависимость логарифмов коэффициента самодиффузии от обратной температуры выглядит следующим образом (см. </w:t>
      </w:r>
      <w:r w:rsidR="004C6295">
        <w:fldChar w:fldCharType="begin"/>
      </w:r>
      <w:r w:rsidR="004C6295">
        <w:instrText xml:space="preserve"> REF _Ref166872614 \h </w:instrText>
      </w:r>
      <w:r w:rsidR="004C6295">
        <w:fldChar w:fldCharType="separate"/>
      </w:r>
      <w:r w:rsidR="002F4324">
        <w:t xml:space="preserve">Рисунок </w:t>
      </w:r>
      <w:r w:rsidR="002F4324">
        <w:rPr>
          <w:noProof/>
        </w:rPr>
        <w:t>30</w:t>
      </w:r>
      <w:r w:rsidR="004C6295">
        <w:fldChar w:fldCharType="end"/>
      </w:r>
      <w:r w:rsidR="004C6295">
        <w:t>):</w:t>
      </w:r>
    </w:p>
    <w:p w14:paraId="7B98DA01" w14:textId="77777777" w:rsidR="0003407D" w:rsidRDefault="0003407D" w:rsidP="001830AD">
      <w:pPr>
        <w:pStyle w:val="a2"/>
      </w:pPr>
      <w:r>
        <w:rPr>
          <w:noProof/>
        </w:rPr>
        <w:drawing>
          <wp:inline distT="0" distB="0" distL="0" distR="0" wp14:anchorId="40ED8D61" wp14:editId="20BC44FE">
            <wp:extent cx="5590309" cy="39132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81" cy="400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8C11" w14:textId="6494B2A1" w:rsidR="00781C1B" w:rsidRDefault="0003407D" w:rsidP="001771C7">
      <w:pPr>
        <w:pStyle w:val="af2"/>
      </w:pPr>
      <w:bookmarkStart w:id="209" w:name="_Ref166872614"/>
      <w:r>
        <w:t xml:space="preserve">Рисунок </w:t>
      </w:r>
      <w:r w:rsidR="004719C4">
        <w:fldChar w:fldCharType="begin"/>
      </w:r>
      <w:r w:rsidR="004719C4">
        <w:instrText xml:space="preserve"> SEQ Рисунок \* ARABIC </w:instrText>
      </w:r>
      <w:r w:rsidR="004719C4">
        <w:fldChar w:fldCharType="separate"/>
      </w:r>
      <w:r w:rsidR="002F4324">
        <w:rPr>
          <w:noProof/>
        </w:rPr>
        <w:t>30</w:t>
      </w:r>
      <w:r w:rsidR="004719C4">
        <w:rPr>
          <w:noProof/>
        </w:rPr>
        <w:fldChar w:fldCharType="end"/>
      </w:r>
      <w:bookmarkEnd w:id="209"/>
      <w:r w:rsidR="00781C1B">
        <w:t xml:space="preserve"> -</w:t>
      </w:r>
      <w:r>
        <w:t xml:space="preserve"> Оценки зависимости коэффициентов диффузии от температуры</w:t>
      </w:r>
    </w:p>
    <w:p w14:paraId="74EAC2E6" w14:textId="77777777" w:rsidR="00CC5785" w:rsidRPr="00CC5785" w:rsidRDefault="00CC5785" w:rsidP="00CC5785">
      <w:pPr>
        <w:rPr>
          <w:lang w:eastAsia="ru-RU"/>
        </w:rPr>
      </w:pPr>
    </w:p>
    <w:p w14:paraId="026512A0" w14:textId="210FEDA1" w:rsidR="00090C9C" w:rsidRDefault="004C6295" w:rsidP="001830AD">
      <w:pPr>
        <w:pStyle w:val="a3"/>
      </w:pPr>
      <w:r>
        <w:t>Самый большой коэффициент само</w:t>
      </w:r>
      <w:r w:rsidRPr="00C5645B">
        <w:rPr>
          <w:rStyle w:val="aa"/>
        </w:rPr>
        <w:t>диффузии имеет бутанол, что не удивительно, так вязкость чистого вещества очень низка, молекула по размеру относительно небольшая</w:t>
      </w:r>
      <w:r>
        <w:rPr>
          <w:rStyle w:val="aa"/>
        </w:rPr>
        <w:t xml:space="preserve">. </w:t>
      </w:r>
      <w:r w:rsidR="00C5645B">
        <w:t xml:space="preserve">Однако при похожей вязкости ДМЕГ имеет куда меньший коэффициент диффузии. Это можно объяснить тем, что сама молекула намного крупнее, </w:t>
      </w:r>
      <w:r w:rsidR="00643638">
        <w:t>а следовательно,</w:t>
      </w:r>
      <w:r w:rsidR="00C5645B">
        <w:t xml:space="preserve"> намного сильнее взаимодействие между частицами</w:t>
      </w:r>
      <w:r w:rsidR="00643638">
        <w:t xml:space="preserve"> в жидкости.</w:t>
      </w:r>
      <w:r>
        <w:t xml:space="preserve"> </w:t>
      </w:r>
      <w:r w:rsidR="00C5645B">
        <w:t xml:space="preserve">Похожая ситуация наблюдается у мономеров ОКМ-2 и ПЭТА, не смотря на </w:t>
      </w:r>
      <w:r w:rsidR="00643638">
        <w:t xml:space="preserve">достаточно большое </w:t>
      </w:r>
      <w:r w:rsidR="00C5645B">
        <w:t>различие в вязкостях</w:t>
      </w:r>
      <w:r w:rsidR="00643638">
        <w:t xml:space="preserve">, </w:t>
      </w:r>
      <w:r w:rsidR="00643638">
        <w:lastRenderedPageBreak/>
        <w:t xml:space="preserve">ОКМ-2 достаточно вытянутая молекула, что ограничивает возможности линейного движения, </w:t>
      </w:r>
      <w:r w:rsidR="000A731B">
        <w:t>следовательно,</w:t>
      </w:r>
      <w:r w:rsidR="00643638">
        <w:t xml:space="preserve"> падает </w:t>
      </w:r>
      <w:r w:rsidR="007A2A24">
        <w:t>величина коэффициента</w:t>
      </w:r>
      <w:r w:rsidR="00643638">
        <w:t xml:space="preserve"> самодиффузии. </w:t>
      </w:r>
    </w:p>
    <w:p w14:paraId="7C722DF7" w14:textId="77777777" w:rsidR="001C49ED" w:rsidRPr="00EF5950" w:rsidRDefault="001C49ED" w:rsidP="001C49ED">
      <w:pPr>
        <w:pStyle w:val="12"/>
      </w:pPr>
      <w:bookmarkStart w:id="210" w:name="_Toc136296712"/>
      <w:bookmarkStart w:id="211" w:name="_Toc167708195"/>
      <w:bookmarkStart w:id="212" w:name="_Toc167809615"/>
      <w:r>
        <w:lastRenderedPageBreak/>
        <w:t>Выводы</w:t>
      </w:r>
      <w:bookmarkEnd w:id="210"/>
      <w:bookmarkEnd w:id="211"/>
      <w:bookmarkEnd w:id="212"/>
      <w:r w:rsidRPr="00EF5950">
        <w:t xml:space="preserve"> </w:t>
      </w:r>
    </w:p>
    <w:p w14:paraId="435A4BD9" w14:textId="7A78B0CE" w:rsidR="001C49ED" w:rsidRDefault="001C49ED" w:rsidP="001C49ED">
      <w:pPr>
        <w:pStyle w:val="a3"/>
      </w:pPr>
      <w:r>
        <w:t xml:space="preserve">В ходе данной работы был изучен литературный материал, найдены кинетические данные для каждой реакции из разных источников. Описан общий механизм инициирования фотополимеризации в системе о-хинон – </w:t>
      </w:r>
      <w:r>
        <w:rPr>
          <w:lang w:val="en-US"/>
        </w:rPr>
        <w:t>H</w:t>
      </w:r>
      <w:r>
        <w:t xml:space="preserve"> -донор вместе с радикальной полимеризацией. Для этого собрана воедино</w:t>
      </w:r>
      <w:r w:rsidRPr="00B00767">
        <w:t xml:space="preserve"> </w:t>
      </w:r>
      <w:r>
        <w:t>и проанализирована вся система химических уравнений, на основании данных о типичных значениях констант скоростей были отобраны наиболее значимые реакции, изменения констант скоростей которых, сильнее всего влияют на значение конверсии от времени.</w:t>
      </w:r>
    </w:p>
    <w:p w14:paraId="0323C108" w14:textId="664B7C55" w:rsidR="008B6EE8" w:rsidRDefault="008B6EE8" w:rsidP="008B6EE8">
      <w:pPr>
        <w:pStyle w:val="a3"/>
      </w:pPr>
      <w:r>
        <w:t>Диапазоны значений констант скоростей экспериментально подтверждены для композиций ОКМ-2 – бутанол-1, ДМЭГ – бутанол-1, ПЭТА – бутанол-1 с инициатором о-хинон</w:t>
      </w:r>
      <w:r w:rsidR="00103E54">
        <w:t>.</w:t>
      </w:r>
    </w:p>
    <w:p w14:paraId="71A32D83" w14:textId="40A806E8" w:rsidR="008B6EE8" w:rsidRDefault="008B6EE8" w:rsidP="00AE3383">
      <w:pPr>
        <w:pStyle w:val="a3"/>
      </w:pPr>
      <w:r>
        <w:t>Было проанализировано влияние каждой константы скорости на процесс полимеризации, полученные закономерности были объяснены с химической точки зрения.</w:t>
      </w:r>
      <w:r w:rsidR="00AE3383">
        <w:t xml:space="preserve"> Таким образом при подборе нужной структуры инициатора и мономера стоит учитывать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AE3383"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AE3383">
        <w:t xml:space="preserve">, которые зависят от устойчивости радикала метиламина;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dQ</m:t>
            </m:r>
          </m:sub>
        </m:sSub>
      </m:oMath>
      <w:r w:rsidR="00AE3383">
        <w:t xml:space="preserve"> – определяется строением хинона,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AE3383">
        <w:t xml:space="preserve"> – зависит от устойчивости семихиноного радикала и радикала метиламина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AE3383">
        <w:t xml:space="preserve"> – которая сильно зависит от строения растворителя. </w:t>
      </w:r>
    </w:p>
    <w:p w14:paraId="7B1C017E" w14:textId="421013D8" w:rsidR="001C49ED" w:rsidRDefault="008B6EE8" w:rsidP="001830AD">
      <w:pPr>
        <w:pStyle w:val="a3"/>
      </w:pPr>
      <w:r>
        <w:t xml:space="preserve">Найдены значения коэффициентов самодиффузии для мономеров и растворителя, полученные значения хорошо согласуются с данными из литературных источников. Полученные значения в дальнейшем будут использованы для моделирования процессов </w:t>
      </w:r>
      <w:commentRangeStart w:id="213"/>
      <w:r>
        <w:t>фотополимеризации</w:t>
      </w:r>
      <w:commentRangeEnd w:id="213"/>
      <w:r w:rsidR="003F3C4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13"/>
      </w:r>
      <w:r>
        <w:t xml:space="preserve"> при высоких степенях конверсии с использованием </w:t>
      </w:r>
      <w:r w:rsidR="003F3C44">
        <w:t xml:space="preserve">приведенной ранее </w:t>
      </w:r>
      <w:r>
        <w:t xml:space="preserve">модели </w:t>
      </w:r>
      <w:r w:rsidR="003F3C44">
        <w:t>диффузии.</w:t>
      </w:r>
    </w:p>
    <w:sdt>
      <w:sdtPr>
        <w:rPr>
          <w:rFonts w:cstheme="minorHAnsi"/>
          <w:caps w:val="0"/>
          <w:sz w:val="28"/>
          <w:szCs w:val="22"/>
        </w:rPr>
        <w:tag w:val="CitaviBibliography"/>
        <w:id w:val="-395282538"/>
        <w:placeholder>
          <w:docPart w:val="69BD426F4056403492DE27029A878FC4"/>
        </w:placeholder>
      </w:sdtPr>
      <w:sdtContent>
        <w:p w14:paraId="500242F4" w14:textId="77777777" w:rsidR="006B5F86" w:rsidRPr="00CC0814" w:rsidRDefault="006B5F86" w:rsidP="00AE3383">
          <w:pPr>
            <w:pStyle w:val="12"/>
            <w:jc w:val="both"/>
            <w:rPr>
              <w:rFonts w:eastAsia="SimSun"/>
              <w:lang w:val="en-US"/>
            </w:rPr>
          </w:pPr>
          <w:r>
            <w:rPr>
              <w:rFonts w:asciiTheme="minorHAnsi" w:eastAsia="SimSun" w:hAnsiTheme="minorHAnsi" w:cstheme="minorBidi"/>
              <w:color w:val="auto"/>
              <w:sz w:val="22"/>
              <w:lang w:eastAsia="en-US"/>
            </w:rPr>
            <w:fldChar w:fldCharType="begin"/>
          </w:r>
          <w:r w:rsidRPr="00FD4963">
            <w:rPr>
              <w:lang w:val="en-US"/>
            </w:rPr>
            <w:instrText>ADDIN CitaviBibliography</w:instrText>
          </w:r>
          <w:r>
            <w:rPr>
              <w:rFonts w:asciiTheme="minorHAnsi" w:eastAsia="SimSun" w:hAnsiTheme="minorHAnsi" w:cstheme="minorBidi"/>
              <w:color w:val="auto"/>
              <w:sz w:val="22"/>
              <w:lang w:eastAsia="en-US"/>
            </w:rPr>
            <w:fldChar w:fldCharType="separate"/>
          </w:r>
          <w:bookmarkStart w:id="214" w:name="_Toc167809616"/>
          <w:r w:rsidRPr="006B5F86">
            <w:rPr>
              <w:rFonts w:eastAsia="SimSun"/>
            </w:rPr>
            <w:t>Список</w:t>
          </w:r>
          <w:r w:rsidRPr="00CC0814">
            <w:rPr>
              <w:rFonts w:eastAsia="SimSun"/>
              <w:lang w:val="en-US"/>
            </w:rPr>
            <w:t xml:space="preserve"> </w:t>
          </w:r>
          <w:r w:rsidRPr="006B5F86">
            <w:rPr>
              <w:rFonts w:eastAsia="SimSun"/>
            </w:rPr>
            <w:t>литературы</w:t>
          </w:r>
          <w:bookmarkEnd w:id="214"/>
        </w:p>
        <w:p w14:paraId="01CF5905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1.</w:t>
          </w:r>
          <w:r w:rsidRPr="00983B76">
            <w:rPr>
              <w:lang w:val="en-US"/>
            </w:rPr>
            <w:tab/>
          </w:r>
          <w:bookmarkStart w:id="215" w:name="_CTVL00102ba0894b4054580acd6a36cb9b208a8"/>
          <w:r w:rsidRPr="00983B76">
            <w:rPr>
              <w:lang w:val="en-US"/>
            </w:rPr>
            <w:t>Decker, C. The use of UV irradiation in polymerization / C. Decker // Polymer International. – 1998. – </w:t>
          </w:r>
          <w:r>
            <w:t>Т</w:t>
          </w:r>
          <w:r w:rsidRPr="00983B76">
            <w:rPr>
              <w:lang w:val="en-US"/>
            </w:rPr>
            <w:t>.45, №2. – C.133–141.</w:t>
          </w:r>
        </w:p>
        <w:bookmarkEnd w:id="215"/>
        <w:p w14:paraId="0A96C825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2.</w:t>
          </w:r>
          <w:r w:rsidRPr="00983B76">
            <w:rPr>
              <w:lang w:val="en-US"/>
            </w:rPr>
            <w:tab/>
          </w:r>
          <w:bookmarkStart w:id="216" w:name="_CTVL001ae62df1c2426409396dee33b3c34f31c"/>
          <w:r w:rsidRPr="00983B76">
            <w:rPr>
              <w:lang w:val="en-US"/>
            </w:rPr>
            <w:t>Chemistry &amp; technology of UV &amp; EB formulation for coatings, inks and paints / P.K.T. Oldring, N.S. Allen, K.K. Dietliker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.], 1991.</w:t>
          </w:r>
        </w:p>
        <w:bookmarkEnd w:id="216"/>
        <w:p w14:paraId="5588F72E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3.</w:t>
          </w:r>
          <w:r w:rsidRPr="00983B76">
            <w:rPr>
              <w:lang w:val="en-US"/>
            </w:rPr>
            <w:tab/>
          </w:r>
          <w:bookmarkStart w:id="217" w:name="_CTVL0010b5c196a7662405c85dc864fb3134b46"/>
          <w:r w:rsidRPr="00983B76">
            <w:rPr>
              <w:lang w:val="en-US"/>
            </w:rPr>
            <w:t>Lasers and Photopolymers / C. Carre, C. Decker, J.P. Fouassier, D.J. Lougnot // Laser Chemistry. – 1990. – </w:t>
          </w:r>
          <w:r>
            <w:t>Т</w:t>
          </w:r>
          <w:r w:rsidRPr="00983B76">
            <w:rPr>
              <w:lang w:val="en-US"/>
            </w:rPr>
            <w:t>.10, №5-6. – C.349–366.</w:t>
          </w:r>
        </w:p>
        <w:bookmarkEnd w:id="217"/>
        <w:p w14:paraId="027F71FA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4.</w:t>
          </w:r>
          <w:r w:rsidRPr="00983B76">
            <w:rPr>
              <w:lang w:val="en-US"/>
            </w:rPr>
            <w:tab/>
          </w:r>
          <w:bookmarkStart w:id="218" w:name="_CTVL00151b2b1ee088e4183b1fc32db850d3839"/>
          <w:r w:rsidRPr="00983B76">
            <w:rPr>
              <w:lang w:val="en-US"/>
            </w:rPr>
            <w:t>Pappas, S.P. Radiation curing / S.P. Pappas, 1992.</w:t>
          </w:r>
        </w:p>
        <w:bookmarkEnd w:id="218"/>
        <w:p w14:paraId="6E4438F1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5.</w:t>
          </w:r>
          <w:r w:rsidRPr="00983B76">
            <w:rPr>
              <w:lang w:val="en-US"/>
            </w:rPr>
            <w:tab/>
          </w:r>
          <w:bookmarkStart w:id="219" w:name="_CTVL001ab75b46309be4ee5b38c04fd1e949d34"/>
          <w:r w:rsidRPr="00983B76">
            <w:rPr>
              <w:lang w:val="en-US"/>
            </w:rPr>
            <w:t>Kloosterboer, J.G. / J.G. Kloosterboer // Adv. Polym. Sci. – 1988. – </w:t>
          </w:r>
          <w:r>
            <w:t>Т</w:t>
          </w:r>
          <w:r w:rsidRPr="00983B76">
            <w:rPr>
              <w:lang w:val="en-US"/>
            </w:rPr>
            <w:t>.84.</w:t>
          </w:r>
        </w:p>
        <w:bookmarkEnd w:id="219"/>
        <w:p w14:paraId="4A496D7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6.</w:t>
          </w:r>
          <w:r w:rsidRPr="00983B76">
            <w:rPr>
              <w:lang w:val="en-US"/>
            </w:rPr>
            <w:tab/>
          </w:r>
          <w:bookmarkStart w:id="220" w:name="_CTVL001b8a662bd057c4565858afb9872ef0c97"/>
          <w:r w:rsidRPr="00983B76">
            <w:rPr>
              <w:lang w:val="en-US"/>
            </w:rPr>
            <w:t>Decker, C. / C. Decker // Progr. Polym. Sci. – 1996. – </w:t>
          </w:r>
          <w:r>
            <w:t>Т</w:t>
          </w:r>
          <w:r w:rsidRPr="00983B76">
            <w:rPr>
              <w:lang w:val="en-US"/>
            </w:rPr>
            <w:t>.21. – C.593.</w:t>
          </w:r>
        </w:p>
        <w:bookmarkEnd w:id="220"/>
        <w:p w14:paraId="7DF84437" w14:textId="77777777" w:rsidR="006B5F86" w:rsidRDefault="006B5F86" w:rsidP="00AE3383">
          <w:pPr>
            <w:pStyle w:val="CitaviBibliographyEntry"/>
            <w:jc w:val="both"/>
          </w:pPr>
          <w:r w:rsidRPr="00983B76">
            <w:rPr>
              <w:lang w:val="en-US"/>
            </w:rPr>
            <w:t>7.</w:t>
          </w:r>
          <w:r w:rsidRPr="00983B76">
            <w:rPr>
              <w:lang w:val="en-US"/>
            </w:rPr>
            <w:tab/>
          </w:r>
          <w:bookmarkStart w:id="221" w:name="_CTVL0011b6dea1e39f14210ba312914715a2ca3"/>
          <w:r w:rsidRPr="00983B76">
            <w:rPr>
              <w:lang w:val="en-US"/>
            </w:rPr>
            <w:t xml:space="preserve">Decker, C. Macromol. Sci / C. Decker, D. Decker // Pure Appl. </w:t>
          </w:r>
          <w:r>
            <w:t>Chem. – 1997. – Т.34. – C.605.</w:t>
          </w:r>
        </w:p>
        <w:bookmarkEnd w:id="221"/>
        <w:p w14:paraId="385DECB7" w14:textId="77777777" w:rsidR="006B5F86" w:rsidRDefault="006B5F86" w:rsidP="00AE3383">
          <w:pPr>
            <w:pStyle w:val="CitaviBibliographyEntry"/>
            <w:jc w:val="both"/>
          </w:pPr>
          <w:r>
            <w:t>8.</w:t>
          </w:r>
          <w:r>
            <w:tab/>
          </w:r>
          <w:bookmarkStart w:id="222" w:name="_CTVL0010cef0407724345ecb99c5c6a68a2eaf3"/>
          <w:r>
            <w:t>Жидкая фотополимеризующаяся композиция для лазерной стереолитографии / А. В. Евсеев, В. Э. Лазарянц, М. А. Марков [и др.], 2008. – №RU2395827C2.</w:t>
          </w:r>
        </w:p>
        <w:bookmarkEnd w:id="222"/>
        <w:p w14:paraId="064EF057" w14:textId="77777777" w:rsidR="006B5F86" w:rsidRDefault="006B5F86" w:rsidP="00AE3383">
          <w:pPr>
            <w:pStyle w:val="CitaviBibliographyEntry"/>
            <w:jc w:val="both"/>
          </w:pPr>
          <w:r>
            <w:t>9.</w:t>
          </w:r>
          <w:r>
            <w:tab/>
          </w:r>
          <w:bookmarkStart w:id="223" w:name="_CTVL0013ed82feb036c426882177cbc61643b4d"/>
          <w:r>
            <w:t>Шурыгина, М.П. Механизм фотовосстановления орто-хинонов / М.П. Шурыгина, В.К. Черкасов. – 2006. – .</w:t>
          </w:r>
        </w:p>
        <w:bookmarkEnd w:id="223"/>
        <w:p w14:paraId="1D66F480" w14:textId="77777777" w:rsidR="006B5F86" w:rsidRDefault="006B5F86" w:rsidP="00AE3383">
          <w:pPr>
            <w:pStyle w:val="CitaviBibliographyEntry"/>
            <w:jc w:val="both"/>
          </w:pPr>
          <w:r>
            <w:t>10.</w:t>
          </w:r>
          <w:r>
            <w:tab/>
          </w:r>
          <w:bookmarkStart w:id="224" w:name="_CTVL00154e8fde31d3f492b8d2eb336a57901c0"/>
          <w:r>
            <w:t>Жиганшина, Э.Р. Фотоинициирование радикальной полимеризации олигоэфир(мет)акрилатов полифункциональными о-бензохинонами / Э.Р. Жиганшина, А.С. Чесноков, М.В. Арсеньев. – Нижний Новгород.</w:t>
          </w:r>
        </w:p>
        <w:bookmarkEnd w:id="224"/>
        <w:p w14:paraId="11BEA38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11.</w:t>
          </w:r>
          <w:r w:rsidRPr="00983B76">
            <w:rPr>
              <w:lang w:val="en-US"/>
            </w:rPr>
            <w:tab/>
          </w:r>
          <w:bookmarkStart w:id="225" w:name="_CTVL001e4e1075c163148a4b6c393bf8f1ae526"/>
          <w:r w:rsidRPr="00983B76">
            <w:rPr>
              <w:lang w:val="en-US"/>
            </w:rPr>
            <w:t>Baten'kin, M.A. Creation of adjacent monolithic and self‐forming porous fragments in a polymerizing layer by optical scanning stereolithography / M.A. Baten'kin, S.N. Mensov, Y.V. Polushtaytsev // Journal of Applied Polymer Science. – 2022. – </w:t>
          </w:r>
          <w:r>
            <w:t>Т</w:t>
          </w:r>
          <w:r w:rsidRPr="00983B76">
            <w:rPr>
              <w:lang w:val="en-US"/>
            </w:rPr>
            <w:t>.139, №1.</w:t>
          </w:r>
        </w:p>
        <w:bookmarkEnd w:id="225"/>
        <w:p w14:paraId="59932689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12.</w:t>
          </w:r>
          <w:r w:rsidRPr="00983B76">
            <w:rPr>
              <w:lang w:val="en-US"/>
            </w:rPr>
            <w:tab/>
          </w:r>
          <w:bookmarkStart w:id="226" w:name="_CTVL00198c3e1594c2e482ba8fe39b76468e87f"/>
          <w:r w:rsidRPr="00983B76">
            <w:rPr>
              <w:lang w:val="en-US"/>
            </w:rPr>
            <w:t>Baten’kin, M.A. Optical formation of polymeric materials with heterogeneously distributed nanopores from a photopolymerizable composite / M.A. Baten’kin, S.N. Mensov // Journal of Polymer Research. – 2015. – </w:t>
          </w:r>
          <w:r>
            <w:t>Т</w:t>
          </w:r>
          <w:r w:rsidRPr="00983B76">
            <w:rPr>
              <w:lang w:val="en-US"/>
            </w:rPr>
            <w:t>.22, №4.</w:t>
          </w:r>
        </w:p>
        <w:bookmarkEnd w:id="226"/>
        <w:p w14:paraId="7D3A4915" w14:textId="77777777" w:rsidR="006B5F86" w:rsidRDefault="006B5F86" w:rsidP="00AE3383">
          <w:pPr>
            <w:pStyle w:val="CitaviBibliographyEntry"/>
            <w:jc w:val="both"/>
          </w:pPr>
          <w:r>
            <w:t>13.</w:t>
          </w:r>
          <w:r>
            <w:tab/>
          </w:r>
          <w:bookmarkStart w:id="227" w:name="_CTVL0018bb0e48845674047a6144fc6a592be99"/>
          <w:r>
            <w:t>А.Х. Воробьев. Диффузионные задачи в химической кинетике / А.Х. Воробьев, 2003.</w:t>
          </w:r>
        </w:p>
        <w:bookmarkEnd w:id="227"/>
        <w:p w14:paraId="4012996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14.</w:t>
          </w:r>
          <w:r w:rsidRPr="00983B76">
            <w:rPr>
              <w:lang w:val="en-US"/>
            </w:rPr>
            <w:tab/>
          </w:r>
          <w:bookmarkStart w:id="228" w:name="_CTVL0015042abb9e2344c32b864ac209cc9040b"/>
          <w:r w:rsidRPr="00983B76">
            <w:rPr>
              <w:lang w:val="en-US"/>
            </w:rPr>
            <w:t>El'tsov, A.V. Photoinitiation of the Reactions of Quinones / A.V. El'tsov, O.P. Studzinskii, V.M. Grebenkina // Russian Chemical Reviews. – 1977. – </w:t>
          </w:r>
          <w:r>
            <w:t>Т</w:t>
          </w:r>
          <w:r w:rsidRPr="00983B76">
            <w:rPr>
              <w:lang w:val="en-US"/>
            </w:rPr>
            <w:t>.46, №2. – C.93–114.</w:t>
          </w:r>
        </w:p>
        <w:bookmarkEnd w:id="228"/>
        <w:p w14:paraId="2492BD56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15.</w:t>
          </w:r>
          <w:r w:rsidRPr="00983B76">
            <w:rPr>
              <w:lang w:val="en-US"/>
            </w:rPr>
            <w:tab/>
          </w:r>
          <w:bookmarkStart w:id="229" w:name="_CTVL001e847070fb205461b8ab5be1baa2cb533"/>
          <w:r w:rsidRPr="00983B76">
            <w:rPr>
              <w:lang w:val="en-US"/>
            </w:rPr>
            <w:t>Calvert, J.G. Photochemistry / J.G. Calvert, J.N. Pitts. – New York, N.Y.: Wiley, 1966. – 899 c.</w:t>
          </w:r>
        </w:p>
        <w:bookmarkEnd w:id="229"/>
        <w:p w14:paraId="2C764E55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16.</w:t>
          </w:r>
          <w:r w:rsidRPr="00983B76">
            <w:rPr>
              <w:lang w:val="en-US"/>
            </w:rPr>
            <w:tab/>
          </w:r>
          <w:bookmarkStart w:id="230" w:name="_CTVL0018a1ae8a3bf9a45698c73307aa964a900"/>
          <w:r w:rsidRPr="00983B76">
            <w:rPr>
              <w:lang w:val="en-US"/>
            </w:rPr>
            <w:t>Carapllucci, P.A. Photoreduction of 9,10-phenantrenquinone / P.A. Carapllucci, H.P. Wolf, W. K. // J. Amer. Chem. Soc. – 1969. – </w:t>
          </w:r>
          <w:r>
            <w:t>Т</w:t>
          </w:r>
          <w:r w:rsidRPr="00983B76">
            <w:rPr>
              <w:lang w:val="en-US"/>
            </w:rPr>
            <w:t>.91. – C.4635–4639.</w:t>
          </w:r>
        </w:p>
        <w:bookmarkEnd w:id="230"/>
        <w:p w14:paraId="51A7CE4C" w14:textId="77777777" w:rsidR="006B5F86" w:rsidRDefault="006B5F86" w:rsidP="00AE3383">
          <w:pPr>
            <w:pStyle w:val="CitaviBibliographyEntry"/>
            <w:jc w:val="both"/>
          </w:pPr>
          <w:r w:rsidRPr="00983B76">
            <w:rPr>
              <w:lang w:val="en-US"/>
            </w:rPr>
            <w:lastRenderedPageBreak/>
            <w:t>17.</w:t>
          </w:r>
          <w:r w:rsidRPr="00983B76">
            <w:rPr>
              <w:lang w:val="en-US"/>
            </w:rPr>
            <w:tab/>
          </w:r>
          <w:bookmarkStart w:id="231" w:name="_CTVL0018a285f2686c44f1f830cda3675130b90"/>
          <w:r w:rsidRPr="00983B76">
            <w:rPr>
              <w:lang w:val="en-US"/>
            </w:rPr>
            <w:t xml:space="preserve">Rathore, R. Direct observation and structural characterization of the encounter complex in bimolecular electron transfers with photoactivated acceptors / R. Rathore, S.M. Hubig, J.K. Kochi // J. Amer. </w:t>
          </w:r>
          <w:r>
            <w:t>Chem. Soc. – 1997. – Т.119. – C.11468–11479.</w:t>
          </w:r>
        </w:p>
        <w:bookmarkEnd w:id="231"/>
        <w:p w14:paraId="2DA21506" w14:textId="77777777" w:rsidR="006B5F86" w:rsidRDefault="006B5F86" w:rsidP="00AE3383">
          <w:pPr>
            <w:pStyle w:val="CitaviBibliographyEntry"/>
            <w:jc w:val="both"/>
          </w:pPr>
          <w:r>
            <w:t>18.</w:t>
          </w:r>
          <w:r>
            <w:tab/>
          </w:r>
          <w:bookmarkStart w:id="232" w:name="_CTVL0014e0005c52a7f420e85aa99600ce8e268"/>
          <w:r>
            <w:t>Беккер, Г. Введение в фотохимию органических соединений / Г. Беккер. – Ленинград: Химия, 1976.</w:t>
          </w:r>
        </w:p>
        <w:bookmarkEnd w:id="232"/>
        <w:p w14:paraId="3E0D51BC" w14:textId="77777777" w:rsidR="006B5F86" w:rsidRDefault="006B5F86" w:rsidP="00AE3383">
          <w:pPr>
            <w:pStyle w:val="CitaviBibliographyEntry"/>
            <w:jc w:val="both"/>
          </w:pPr>
          <w:r>
            <w:t>19.</w:t>
          </w:r>
          <w:r>
            <w:tab/>
          </w:r>
          <w:bookmarkStart w:id="233" w:name="_CTVL0013bcf14a619fe4cff9b9abbf0717c9b45"/>
          <w:r>
            <w:t>Валькова, Г. Исследование связи между природой, относительным расположением электронно – возбужденных состояний молекул и механизмом их фотохимической дезактивации / Г. Валькова, Д. Шигорин // Ж. физ. химии. – 1972. – Т.46. – C.3065–3069.</w:t>
          </w:r>
        </w:p>
        <w:bookmarkEnd w:id="233"/>
        <w:p w14:paraId="200568DF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20.</w:t>
          </w:r>
          <w:r w:rsidRPr="00983B76">
            <w:rPr>
              <w:lang w:val="en-US"/>
            </w:rPr>
            <w:tab/>
          </w:r>
          <w:bookmarkStart w:id="234" w:name="_CTVL001367e67b3d3c14dbab8d1d6323d13ec85"/>
          <w:r w:rsidRPr="00983B76">
            <w:rPr>
              <w:lang w:val="en-US"/>
            </w:rPr>
            <w:t>Khudyakov, I.V. Short-lived Phenoxy- and Semiquinone Radicals / I.V. Khudyakov, V.A. Kuz'min // Russian Chemical Reviews. – 1975. – </w:t>
          </w:r>
          <w:r>
            <w:t>Т</w:t>
          </w:r>
          <w:r w:rsidRPr="00983B76">
            <w:rPr>
              <w:lang w:val="en-US"/>
            </w:rPr>
            <w:t>.44, №10. – C.801–815.</w:t>
          </w:r>
        </w:p>
        <w:bookmarkEnd w:id="234"/>
        <w:p w14:paraId="0A95091C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21.</w:t>
          </w:r>
          <w:r w:rsidRPr="00983B76">
            <w:rPr>
              <w:lang w:val="en-US"/>
            </w:rPr>
            <w:tab/>
          </w:r>
          <w:bookmarkStart w:id="235" w:name="_CTVL0016f889ecb1b854275990058cd4f0e21a1"/>
          <w:r w:rsidRPr="00983B76">
            <w:rPr>
              <w:lang w:val="en-US"/>
            </w:rPr>
            <w:t>Camphorquinone–amines photoinitating systems for the initiation of free radical polymerization / J. Jakubiak, X. Allonas, J.P. Fouassier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Polymer. – 2003. – </w:t>
          </w:r>
          <w:r>
            <w:t>Т</w:t>
          </w:r>
          <w:r w:rsidRPr="00983B76">
            <w:rPr>
              <w:lang w:val="en-US"/>
            </w:rPr>
            <w:t>.44, №18. – C.5219–5226.</w:t>
          </w:r>
        </w:p>
        <w:bookmarkEnd w:id="235"/>
        <w:p w14:paraId="128B1F56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22.</w:t>
          </w:r>
          <w:r w:rsidRPr="00983B76">
            <w:rPr>
              <w:lang w:val="en-US"/>
            </w:rPr>
            <w:tab/>
          </w:r>
          <w:bookmarkStart w:id="236" w:name="_CTVL0011182372a473a429fb8f0d76476df6b09"/>
          <w:r w:rsidRPr="00983B76">
            <w:rPr>
              <w:lang w:val="en-US"/>
            </w:rPr>
            <w:t>Photochemical Reactions of Coenzyme PQQ (Pyrroloquinolinequinone) and Analogues with Benzyl Alcohol Derivatives via Photoinduced Electron Transfer / S. Fukuzumi, S. Itoh, T. Komori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Journal of the American Chemical Society. – 2000. – </w:t>
          </w:r>
          <w:r>
            <w:t>Т</w:t>
          </w:r>
          <w:r w:rsidRPr="00983B76">
            <w:rPr>
              <w:lang w:val="en-US"/>
            </w:rPr>
            <w:t>.122, №35. – C.8435–8443.</w:t>
          </w:r>
        </w:p>
        <w:bookmarkEnd w:id="236"/>
        <w:p w14:paraId="7E3DE78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>
            <w:t>23.</w:t>
          </w:r>
          <w:r>
            <w:tab/>
          </w:r>
          <w:bookmarkStart w:id="237" w:name="_CTVL00168c4e1812678420cbd1ca09ab87246e4"/>
          <w:r>
            <w:t>Левин, П. Исследование триплетных состояний пространственно-затрудненных хинонов методом лазерного фотолиза / П. Левин, А. Беляев, В. Кузьмин // Изв. АН</w:t>
          </w:r>
          <w:r w:rsidRPr="00983B76">
            <w:rPr>
              <w:lang w:val="en-US"/>
            </w:rPr>
            <w:t xml:space="preserve"> </w:t>
          </w:r>
          <w:r>
            <w:t>СССР</w:t>
          </w:r>
          <w:r w:rsidRPr="00983B76">
            <w:rPr>
              <w:lang w:val="en-US"/>
            </w:rPr>
            <w:t xml:space="preserve">, </w:t>
          </w:r>
          <w:r>
            <w:t>сер</w:t>
          </w:r>
          <w:r w:rsidRPr="00983B76">
            <w:rPr>
              <w:lang w:val="en-US"/>
            </w:rPr>
            <w:t>. x</w:t>
          </w:r>
          <w:r>
            <w:t>им</w:t>
          </w:r>
          <w:r w:rsidRPr="00983B76">
            <w:rPr>
              <w:lang w:val="en-US"/>
            </w:rPr>
            <w:t>. – 1987. – №2. – C.448–451.</w:t>
          </w:r>
        </w:p>
        <w:bookmarkEnd w:id="237"/>
        <w:p w14:paraId="27E721B9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24.</w:t>
          </w:r>
          <w:r w:rsidRPr="00983B76">
            <w:rPr>
              <w:lang w:val="en-US"/>
            </w:rPr>
            <w:tab/>
          </w:r>
          <w:bookmarkStart w:id="238" w:name="_CTVL00182a4675bc8fc493a91f5a4e9de63f503"/>
          <w:r w:rsidRPr="00983B76">
            <w:rPr>
              <w:lang w:val="en-US"/>
            </w:rPr>
            <w:t>Levin, P.P. Triplet Exciplexes in the Photochemistry of Quinones / P.P. Levin, V.A. Kuz'min // Russian Chemical Reviews. – 1987. – </w:t>
          </w:r>
          <w:r>
            <w:t>Т</w:t>
          </w:r>
          <w:r w:rsidRPr="00983B76">
            <w:rPr>
              <w:lang w:val="en-US"/>
            </w:rPr>
            <w:t>.56, №4. – C.307–325.</w:t>
          </w:r>
        </w:p>
        <w:bookmarkEnd w:id="238"/>
        <w:p w14:paraId="6905725F" w14:textId="77777777" w:rsidR="006B5F86" w:rsidRDefault="006B5F86" w:rsidP="00AE3383">
          <w:pPr>
            <w:pStyle w:val="CitaviBibliographyEntry"/>
            <w:jc w:val="both"/>
          </w:pPr>
          <w:r>
            <w:t>25.</w:t>
          </w:r>
          <w:r>
            <w:tab/>
          </w:r>
          <w:bookmarkStart w:id="239" w:name="_CTVL001cfe63ef72bdb41a5b4db0c1d156f14df"/>
          <w:r>
            <w:t>Чесноков, С.А. Полимеризация мономеров (мет)акрилового ряда под действием видимого света, инициируемая о-хинонами / С.А. Чесноков, Г. Абакумов. – Нижний Новгород.</w:t>
          </w:r>
        </w:p>
        <w:bookmarkEnd w:id="239"/>
        <w:p w14:paraId="1101A13F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26.</w:t>
          </w:r>
          <w:r w:rsidRPr="00983B76">
            <w:rPr>
              <w:lang w:val="en-US"/>
            </w:rPr>
            <w:tab/>
          </w:r>
          <w:bookmarkStart w:id="240" w:name="_CTVL001e8b5474b67e14347bf61d83bfcb294be"/>
          <w:r w:rsidRPr="00983B76">
            <w:rPr>
              <w:lang w:val="en-US"/>
            </w:rPr>
            <w:t>Bruce, J.M. Light-induced and related reactions of quinones. Part I. The mechanism of formation of acetylquinol from 1,4-benzoquinone and acetaldehyde / J.M. Bruce, E. Cutts // Journal of the Chemical Society C: Organic. – 1966. – C.449.</w:t>
          </w:r>
        </w:p>
        <w:bookmarkEnd w:id="240"/>
        <w:p w14:paraId="0693B599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27.</w:t>
          </w:r>
          <w:r w:rsidRPr="00983B76">
            <w:rPr>
              <w:lang w:val="en-US"/>
            </w:rPr>
            <w:tab/>
          </w:r>
          <w:bookmarkStart w:id="241" w:name="_CTVL0017780c177f7a84040b233caa3a173ca5c"/>
          <w:r w:rsidRPr="00983B76">
            <w:rPr>
              <w:lang w:val="en-US"/>
            </w:rPr>
            <w:t>Arimitsu, S. Photochemical Reactions of p -Benzoquinone Complexes with Aromatic Molecules / S. Arimitsu, H. Tsubomura // Bulletin of the Chemical Society of Japan. – 1972. – </w:t>
          </w:r>
          <w:r>
            <w:t>Т</w:t>
          </w:r>
          <w:r w:rsidRPr="00983B76">
            <w:rPr>
              <w:lang w:val="en-US"/>
            </w:rPr>
            <w:t>.45, №8. – C.2433–2437.</w:t>
          </w:r>
        </w:p>
        <w:bookmarkEnd w:id="241"/>
        <w:p w14:paraId="6BAA5B89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28.</w:t>
          </w:r>
          <w:r w:rsidRPr="00983B76">
            <w:rPr>
              <w:lang w:val="en-US"/>
            </w:rPr>
            <w:tab/>
          </w:r>
          <w:bookmarkStart w:id="242" w:name="_CTVL0013ba6da625dcb48eb92d602275be4e3b0"/>
          <w:r w:rsidRPr="00983B76">
            <w:rPr>
              <w:lang w:val="en-US"/>
            </w:rPr>
            <w:t>Femtosecond-Picosecond Laser Photolysis Studies on Photoreduction Process of Excited Benzophenone with N , N -Dimethylaniline in Acetonitrile Solution / H. Miyasaka, K. Morita, K. Kamada, N. Mataga // Bulletin of the Chemical Society of Japan. – 1990. – </w:t>
          </w:r>
          <w:r>
            <w:t>Т</w:t>
          </w:r>
          <w:r w:rsidRPr="00983B76">
            <w:rPr>
              <w:lang w:val="en-US"/>
            </w:rPr>
            <w:t>.63, №12. – C.3385–3397.</w:t>
          </w:r>
        </w:p>
        <w:bookmarkEnd w:id="242"/>
        <w:p w14:paraId="0186966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lastRenderedPageBreak/>
            <w:t>29.</w:t>
          </w:r>
          <w:r w:rsidRPr="00983B76">
            <w:rPr>
              <w:lang w:val="en-US"/>
            </w:rPr>
            <w:tab/>
          </w:r>
          <w:bookmarkStart w:id="243" w:name="_CTVL001e2e3ff0a3f444252876f32760ae81dcc"/>
          <w:r w:rsidRPr="00983B76">
            <w:rPr>
              <w:lang w:val="en-US"/>
            </w:rPr>
            <w:t>Peters, K.S. Proton-Transfer Reactions in Benzophenone/N,N-Dimethylaniline Photochemistry / K.S. Peters // In Advances in photochemistry. – </w:t>
          </w:r>
          <w:r>
            <w:t>Т</w:t>
          </w:r>
          <w:r w:rsidRPr="00983B76">
            <w:rPr>
              <w:lang w:val="en-US"/>
            </w:rPr>
            <w:t>.27. – C.51–82.</w:t>
          </w:r>
        </w:p>
        <w:bookmarkEnd w:id="243"/>
        <w:p w14:paraId="2343A13E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30.</w:t>
          </w:r>
          <w:r w:rsidRPr="00983B76">
            <w:rPr>
              <w:lang w:val="en-US"/>
            </w:rPr>
            <w:tab/>
          </w:r>
          <w:bookmarkStart w:id="244" w:name="_CTVL001e38ff760cb1346c5ad4d92b07adbd62e"/>
          <w:r w:rsidRPr="00983B76">
            <w:rPr>
              <w:lang w:val="en-US"/>
            </w:rPr>
            <w:t>Devadoss, C. Picosecond and nanosecond studies of the photoreduction of benzophenone by N,N-diethylaniline and triethylamine / C. Devadoss, R.W. Fessenden // J. Phys. Chem. – 1991. – </w:t>
          </w:r>
          <w:r>
            <w:t>Т</w:t>
          </w:r>
          <w:r w:rsidRPr="00983B76">
            <w:rPr>
              <w:lang w:val="en-US"/>
            </w:rPr>
            <w:t>.95, №19. – C.7253–7260.</w:t>
          </w:r>
        </w:p>
        <w:bookmarkEnd w:id="244"/>
        <w:p w14:paraId="748D7C1F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31.</w:t>
          </w:r>
          <w:r w:rsidRPr="00983B76">
            <w:rPr>
              <w:lang w:val="en-US"/>
            </w:rPr>
            <w:tab/>
          </w:r>
          <w:bookmarkStart w:id="245" w:name="_CTVL001ec43236ddad642fbaf34a7b8fe91327d"/>
          <w:r w:rsidRPr="00983B76">
            <w:rPr>
              <w:lang w:val="en-US"/>
            </w:rPr>
            <w:t>Peters, K.S. Picosecond dynamics of the photoreduction of benzophenone by DABCO / K.S. Peters, J. Lee // J. Phys. Chem. – 1993. – </w:t>
          </w:r>
          <w:r>
            <w:t>Т</w:t>
          </w:r>
          <w:r w:rsidRPr="00983B76">
            <w:rPr>
              <w:lang w:val="en-US"/>
            </w:rPr>
            <w:t>.97. – C.3761–3764.</w:t>
          </w:r>
        </w:p>
        <w:bookmarkEnd w:id="245"/>
        <w:p w14:paraId="72DFAA3B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32.</w:t>
          </w:r>
          <w:r w:rsidRPr="00983B76">
            <w:rPr>
              <w:lang w:val="en-US"/>
            </w:rPr>
            <w:tab/>
          </w:r>
          <w:bookmarkStart w:id="246" w:name="_CTVL0013b14bcf754ef4de4aa6e87347afa2d59"/>
          <w:r w:rsidRPr="00983B76">
            <w:rPr>
              <w:lang w:val="en-US"/>
            </w:rPr>
            <w:t>Peters, K. A picosecond kinetic study of nonadiabatic proton transfer within the contact radical ion pair of substituted benzophenones/N,N-diethylaniline / K. Peters, A. Cashin, P. Timbers // J. Amer. Chem. Soc. – 2000. – </w:t>
          </w:r>
          <w:r>
            <w:t>Т</w:t>
          </w:r>
          <w:r w:rsidRPr="00983B76">
            <w:rPr>
              <w:lang w:val="en-US"/>
            </w:rPr>
            <w:t>.122. – C.107–113.</w:t>
          </w:r>
        </w:p>
        <w:bookmarkEnd w:id="246"/>
        <w:p w14:paraId="0992908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33.</w:t>
          </w:r>
          <w:r w:rsidRPr="00983B76">
            <w:rPr>
              <w:lang w:val="en-US"/>
            </w:rPr>
            <w:tab/>
          </w:r>
          <w:bookmarkStart w:id="247" w:name="_CTVL0012b7f60b93d564e73807e2915eb54653b"/>
          <w:r w:rsidRPr="00983B76">
            <w:rPr>
              <w:lang w:val="en-US"/>
            </w:rPr>
            <w:t>Peters, K.S. Diffusional Quenching of trans-Stilbene by Fumaronitrile: Role of Contact Radical Ion Pairs and Solvent Separated Radical Ion Pairs / K.S. Peters // J. Phys. Chem. – 1992. – </w:t>
          </w:r>
          <w:r>
            <w:t>Т</w:t>
          </w:r>
          <w:r w:rsidRPr="00983B76">
            <w:rPr>
              <w:lang w:val="en-US"/>
            </w:rPr>
            <w:t>.96. – C.223–233.</w:t>
          </w:r>
        </w:p>
        <w:bookmarkEnd w:id="247"/>
        <w:p w14:paraId="56BE23BD" w14:textId="77777777" w:rsidR="006B5F86" w:rsidRDefault="006B5F86" w:rsidP="00AE3383">
          <w:pPr>
            <w:pStyle w:val="CitaviBibliographyEntry"/>
            <w:jc w:val="both"/>
          </w:pPr>
          <w:r w:rsidRPr="00983B76">
            <w:rPr>
              <w:lang w:val="en-US"/>
            </w:rPr>
            <w:t>34.</w:t>
          </w:r>
          <w:r w:rsidRPr="00983B76">
            <w:rPr>
              <w:lang w:val="en-US"/>
            </w:rPr>
            <w:tab/>
          </w:r>
          <w:bookmarkStart w:id="248" w:name="_CTVL001292c6354d73e44b08a255cb21fa4e588"/>
          <w:r w:rsidRPr="00983B76">
            <w:rPr>
              <w:lang w:val="en-US"/>
            </w:rPr>
            <w:t xml:space="preserve">Peters, K.S. A theory-experiment conundrum for proton transfer / K.S. Peters // Acc. </w:t>
          </w:r>
          <w:r>
            <w:t>Chem. Res. – 2009. – Vol. 42, №1. – P.89–96.</w:t>
          </w:r>
        </w:p>
        <w:bookmarkEnd w:id="248"/>
        <w:p w14:paraId="576DEE10" w14:textId="77777777" w:rsidR="006B5F86" w:rsidRDefault="006B5F86" w:rsidP="00AE3383">
          <w:pPr>
            <w:pStyle w:val="CitaviBibliographyEntry"/>
            <w:jc w:val="both"/>
          </w:pPr>
          <w:r>
            <w:t>35.</w:t>
          </w:r>
          <w:r>
            <w:tab/>
          </w:r>
          <w:bookmarkStart w:id="249" w:name="_CTVL00120515669bea94e249ee7fdc8eec508be"/>
          <w:r>
            <w:t>Курский, Ю.А. Строение и реакционная способность замещённых о-хинонов и их производных / Ю.А. Курский. – Нижний Новгород.</w:t>
          </w:r>
        </w:p>
        <w:bookmarkEnd w:id="249"/>
        <w:p w14:paraId="2F52C4F0" w14:textId="77777777" w:rsidR="006B5F86" w:rsidRDefault="006B5F86" w:rsidP="00AE3383">
          <w:pPr>
            <w:pStyle w:val="CitaviBibliographyEntry"/>
            <w:jc w:val="both"/>
          </w:pPr>
          <w:r>
            <w:t>36.</w:t>
          </w:r>
          <w:r>
            <w:tab/>
          </w:r>
          <w:bookmarkStart w:id="250" w:name="_CTVL001ed550c714c5544508b25af2ca3873023"/>
          <w:r>
            <w:t>Шушунова, Н. Ингибирование полимеризации метилметакрилата системой орто-бензохинон-амин / Н. Шушунова, С. Чесноков // Высокомолекулярные соединения. – 2009. – Т.51, №12. – C.2135–2145.</w:t>
          </w:r>
        </w:p>
        <w:bookmarkEnd w:id="250"/>
        <w:p w14:paraId="1559FEF6" w14:textId="77777777" w:rsidR="006B5F86" w:rsidRDefault="006B5F86" w:rsidP="00AE3383">
          <w:pPr>
            <w:pStyle w:val="CitaviBibliographyEntry"/>
            <w:jc w:val="both"/>
          </w:pPr>
          <w:r>
            <w:t>37.</w:t>
          </w:r>
          <w:r>
            <w:tab/>
          </w:r>
          <w:bookmarkStart w:id="251" w:name="_CTVL001320c2cd48e674fe1b84b0da6cc777ed7"/>
          <w:r>
            <w:t>Мазалецкая, Л. / Л. Мазалецкая, Карпухина Г.В. // Кинетика и катализ. – 1989. – Т.30, №2. – C.308.</w:t>
          </w:r>
        </w:p>
        <w:bookmarkEnd w:id="251"/>
        <w:p w14:paraId="3896D9B1" w14:textId="77777777" w:rsidR="006B5F86" w:rsidRDefault="006B5F86" w:rsidP="00AE3383">
          <w:pPr>
            <w:pStyle w:val="CitaviBibliographyEntry"/>
            <w:jc w:val="both"/>
          </w:pPr>
          <w:r>
            <w:t>38.</w:t>
          </w:r>
          <w:r>
            <w:tab/>
          </w:r>
          <w:bookmarkStart w:id="252" w:name="_CTVL001a69e667818c84b01b749bb0a990f5b93"/>
          <w:r>
            <w:t>С. Чесноков, В. Черкасов, Ю. Чечет [и др.] // Изв. АН СССР, сер. xим. – 2000. – C.1515.</w:t>
          </w:r>
        </w:p>
        <w:bookmarkEnd w:id="252"/>
        <w:p w14:paraId="0E2A293B" w14:textId="77777777" w:rsidR="006B5F86" w:rsidRDefault="006B5F86" w:rsidP="00AE3383">
          <w:pPr>
            <w:pStyle w:val="CitaviBibliographyEntry"/>
            <w:jc w:val="both"/>
          </w:pPr>
          <w:r>
            <w:t>39.</w:t>
          </w:r>
          <w:r>
            <w:tab/>
          </w:r>
          <w:bookmarkStart w:id="253" w:name="_CTVL00167f827cc9ed34ad4a59d09faceb07820"/>
          <w:r>
            <w:t>Гадомский, С.Я. Изучение диспропорционирования семихинонных радикалов по нестационарной кинетике цепных реакций хинониминов с гидрохинонами / С.Я. Гадомский. – Инситут проблем хим. физики РАН, 2010.</w:t>
          </w:r>
        </w:p>
        <w:bookmarkEnd w:id="253"/>
        <w:p w14:paraId="027C6C51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40.</w:t>
          </w:r>
          <w:r w:rsidRPr="00983B76">
            <w:rPr>
              <w:lang w:val="en-US"/>
            </w:rPr>
            <w:tab/>
          </w:r>
          <w:bookmarkStart w:id="254" w:name="_CTVL001e168b0b1a54a4626bcfb86f5335c7022"/>
          <w:r w:rsidRPr="00983B76">
            <w:rPr>
              <w:lang w:val="en-US"/>
            </w:rPr>
            <w:t>Kinetics of Radical Reactions between Methyl, Acetyl and Dimethylamino Radicals Formed in the Flash Photolysis of N,N-Dimethylacetamide in the Gas Phase / J. Seetula, K. Blomqvist, K. Kalliorinne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Acta Chemica Scandinavica. – 1986. – </w:t>
          </w:r>
          <w:r>
            <w:t>Т</w:t>
          </w:r>
          <w:r w:rsidRPr="00983B76">
            <w:rPr>
              <w:lang w:val="en-US"/>
            </w:rPr>
            <w:t>.40a. – C.658–663.</w:t>
          </w:r>
        </w:p>
        <w:bookmarkEnd w:id="254"/>
        <w:p w14:paraId="7A541585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41.</w:t>
          </w:r>
          <w:r w:rsidRPr="00983B76">
            <w:rPr>
              <w:lang w:val="en-US"/>
            </w:rPr>
            <w:tab/>
          </w:r>
          <w:bookmarkStart w:id="255" w:name="_CTVL0013f569039d7574f2699fd98e7895d2420"/>
          <w:r w:rsidRPr="00983B76">
            <w:rPr>
              <w:lang w:val="en-US"/>
            </w:rPr>
            <w:t>Photolytic decarbonylation of o-benzoquinones / M.P. Shurygina, Y. Kurskii, N.O. Druzhkov [</w:t>
          </w:r>
          <w:r>
            <w:t>и</w:t>
          </w:r>
          <w:r w:rsidRPr="00983B76">
            <w:rPr>
              <w:lang w:val="en-US"/>
            </w:rPr>
            <w:t xml:space="preserve"> </w:t>
          </w:r>
          <w:r>
            <w:t>др</w:t>
          </w:r>
          <w:r w:rsidRPr="00983B76">
            <w:rPr>
              <w:lang w:val="en-US"/>
            </w:rPr>
            <w:t>.] // Tetrahedron. – 2008. – </w:t>
          </w:r>
          <w:r>
            <w:t>Т</w:t>
          </w:r>
          <w:r w:rsidRPr="00983B76">
            <w:rPr>
              <w:lang w:val="en-US"/>
            </w:rPr>
            <w:t>.64, №41. – C.9784–9788.</w:t>
          </w:r>
        </w:p>
        <w:bookmarkEnd w:id="255"/>
        <w:p w14:paraId="06CA9512" w14:textId="77777777" w:rsidR="006B5F86" w:rsidRDefault="006B5F86" w:rsidP="00AE3383">
          <w:pPr>
            <w:pStyle w:val="CitaviBibliographyEntry"/>
            <w:jc w:val="both"/>
          </w:pPr>
          <w:r>
            <w:t>42.</w:t>
          </w:r>
          <w:r>
            <w:tab/>
          </w:r>
          <w:bookmarkStart w:id="256" w:name="_CTVL0017c42405d132d46b1b4369905265ff9d2"/>
          <w:r>
            <w:t>Багдасарьян Х.С. Теория радикальной полимеризации / Багдасарьян Х.С.: Наука, 1966.</w:t>
          </w:r>
        </w:p>
        <w:bookmarkEnd w:id="256"/>
        <w:p w14:paraId="24C5806C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lastRenderedPageBreak/>
            <w:t>43.</w:t>
          </w:r>
          <w:r w:rsidRPr="00983B76">
            <w:rPr>
              <w:lang w:val="en-US"/>
            </w:rPr>
            <w:tab/>
          </w:r>
          <w:bookmarkStart w:id="257" w:name="_CTVL0016c830ab137f4475baf959fab7653f87a"/>
          <w:r w:rsidRPr="00983B76">
            <w:rPr>
              <w:lang w:val="en-US"/>
            </w:rPr>
            <w:t>Moad, G. The chemistry of radical polymerization / G. Moad, D.H. Solomon. – Amsterdam, Boston: Elsevier, 2006. – xxvi, 639.</w:t>
          </w:r>
        </w:p>
        <w:bookmarkEnd w:id="257"/>
        <w:p w14:paraId="47DC8181" w14:textId="77777777" w:rsidR="006B5F86" w:rsidRDefault="006B5F86" w:rsidP="00AE3383">
          <w:pPr>
            <w:pStyle w:val="CitaviBibliographyEntry"/>
            <w:jc w:val="both"/>
          </w:pPr>
          <w:r>
            <w:t>44.</w:t>
          </w:r>
          <w:r>
            <w:tab/>
          </w:r>
          <w:bookmarkStart w:id="258" w:name="_CTVL001fdefa86713354b5cbb09a67222a435e7"/>
          <w:r>
            <w:t>Сутягин, В.М. Химия и физика полимеров / В.М. Сутягин, Л.И. Бондалетова. – Томск, 2003.</w:t>
          </w:r>
        </w:p>
        <w:bookmarkEnd w:id="258"/>
        <w:p w14:paraId="71611CA2" w14:textId="77777777" w:rsidR="006B5F86" w:rsidRDefault="006B5F86" w:rsidP="00AE3383">
          <w:pPr>
            <w:pStyle w:val="CitaviBibliographyEntry"/>
            <w:jc w:val="both"/>
          </w:pPr>
          <w:r>
            <w:t>45.</w:t>
          </w:r>
          <w:r>
            <w:tab/>
          </w:r>
          <w:bookmarkStart w:id="259" w:name="_CTVL001cc9a1948cb1b469e8f570cd19d87d6d4"/>
          <w:r>
            <w:t>Киреев В.В. Высокомолекулярные соединения / Киреев В.В., 1992.</w:t>
          </w:r>
        </w:p>
        <w:bookmarkEnd w:id="259"/>
        <w:p w14:paraId="35946CD6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46.</w:t>
          </w:r>
          <w:r w:rsidRPr="00983B76">
            <w:rPr>
              <w:lang w:val="en-US"/>
            </w:rPr>
            <w:tab/>
          </w:r>
          <w:bookmarkStart w:id="260" w:name="_CTVL00159c14e423e734007b7d215404832d91e"/>
          <w:r w:rsidRPr="00983B76">
            <w:rPr>
              <w:lang w:val="en-US"/>
            </w:rPr>
            <w:t>Kice, J.L. Inhibition of Polymerization. I. Methyl Methacrylate * / J.L. Kice // Journal of the American Chemical Society. – 1954. – </w:t>
          </w:r>
          <w:r>
            <w:t>Т</w:t>
          </w:r>
          <w:r w:rsidRPr="00983B76">
            <w:rPr>
              <w:lang w:val="en-US"/>
            </w:rPr>
            <w:t>.76, №24. – C.6274–6280.</w:t>
          </w:r>
        </w:p>
        <w:bookmarkEnd w:id="260"/>
        <w:p w14:paraId="1A201C7F" w14:textId="77777777" w:rsidR="006B5F86" w:rsidRDefault="006B5F86" w:rsidP="00AE3383">
          <w:pPr>
            <w:pStyle w:val="CitaviBibliographyEntry"/>
            <w:jc w:val="both"/>
          </w:pPr>
          <w:r>
            <w:t>47.</w:t>
          </w:r>
          <w:r>
            <w:tab/>
          </w:r>
          <w:bookmarkStart w:id="261" w:name="_CTVL001aadcaed744ad42e2993504fcff9a9f7a"/>
          <w:r>
            <w:t>Гришин Д.Ф. Экспериментальное исследование и квантово-химическое моделирование полимеризации метилметакрилата в присутствии хинонов / Гришин Д.Ф. // Высокомолекулярные соединения. – 2005. – Т.47. – C.1604–1612.</w:t>
          </w:r>
        </w:p>
        <w:bookmarkEnd w:id="261"/>
        <w:p w14:paraId="5CF1E3F1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48.</w:t>
          </w:r>
          <w:r w:rsidRPr="00983B76">
            <w:rPr>
              <w:lang w:val="en-US"/>
            </w:rPr>
            <w:tab/>
          </w:r>
          <w:bookmarkStart w:id="262" w:name="_CTVL001abc0ac456e3c429f9dbc45ff8bde9b4b"/>
          <w:r w:rsidRPr="00983B76">
            <w:rPr>
              <w:lang w:val="en-US"/>
            </w:rPr>
            <w:t>Elias, H.-G. Makromoleküle / H.-G. Elias. – Weinheim, Chichester: Wiley-VCH, 1999-2003. – 4 volumes.</w:t>
          </w:r>
        </w:p>
        <w:bookmarkEnd w:id="262"/>
        <w:p w14:paraId="46C26A0B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49.</w:t>
          </w:r>
          <w:r w:rsidRPr="00983B76">
            <w:rPr>
              <w:lang w:val="en-US"/>
            </w:rPr>
            <w:tab/>
          </w:r>
          <w:bookmarkStart w:id="263" w:name="_CTVL001f3c47a0aa1c04419ab440bd2596d520a"/>
          <w:r w:rsidRPr="00983B76">
            <w:rPr>
              <w:lang w:val="en-US"/>
            </w:rPr>
            <w:t>Matyjaszewski, K. Handbook of radical polymerization / K. Matyjaszewski, T.P. Davis. – Hoboken, N.J: Wiley-Interscience, 2010. – 920 c.</w:t>
          </w:r>
        </w:p>
        <w:bookmarkEnd w:id="263"/>
        <w:p w14:paraId="2B6B0B81" w14:textId="77777777" w:rsidR="006B5F86" w:rsidRDefault="006B5F86" w:rsidP="00AE3383">
          <w:pPr>
            <w:pStyle w:val="CitaviBibliographyEntry"/>
            <w:jc w:val="both"/>
          </w:pPr>
          <w:r>
            <w:t>50.</w:t>
          </w:r>
          <w:r>
            <w:tab/>
          </w:r>
          <w:bookmarkStart w:id="264" w:name="_CTVL001ec0c1c346083456db8b3e66e65b706ef"/>
          <w:r>
            <w:t>Павлов, С.А. О линейных механизмах ограничения роста цепей при радикальной полимеризации в гетерогенных системах / С.А. Павлов, М.А. Брук. – 1991. – .</w:t>
          </w:r>
        </w:p>
        <w:bookmarkEnd w:id="264"/>
        <w:p w14:paraId="44A50FBB" w14:textId="77777777" w:rsidR="006B5F86" w:rsidRDefault="006B5F86" w:rsidP="00AE3383">
          <w:pPr>
            <w:pStyle w:val="CitaviBibliographyEntry"/>
            <w:jc w:val="both"/>
          </w:pPr>
          <w:r>
            <w:t>51.</w:t>
          </w:r>
          <w:r>
            <w:tab/>
          </w:r>
          <w:bookmarkStart w:id="265" w:name="_CTVL001264ddb9e73854131b0e0ff4875f2de6d"/>
          <w:r>
            <w:t>Арнольд, В.И. Обыкновенные дифференциальные уравнения / В.И. Арнольд: Наука, 1984.</w:t>
          </w:r>
        </w:p>
        <w:bookmarkEnd w:id="265"/>
        <w:p w14:paraId="0B5957CC" w14:textId="77777777" w:rsidR="006B5F86" w:rsidRDefault="006B5F86" w:rsidP="00AE3383">
          <w:pPr>
            <w:pStyle w:val="CitaviBibliographyEntry"/>
            <w:jc w:val="both"/>
          </w:pPr>
          <w:r>
            <w:t>52.</w:t>
          </w:r>
          <w:r>
            <w:tab/>
          </w:r>
          <w:bookmarkStart w:id="266" w:name="_CTVL001da35897ff2f44b61b77795d1895b4d49"/>
          <w:r>
            <w:t>Мышенков, В. Численное решение обыкновенных дифференциальных уравнений / В. Мышенков, М. Е.В. – Москва, 2005.</w:t>
          </w:r>
        </w:p>
        <w:bookmarkEnd w:id="266"/>
        <w:p w14:paraId="7D89DEEF" w14:textId="77777777" w:rsidR="006B5F86" w:rsidRDefault="006B5F86" w:rsidP="00AE3383">
          <w:pPr>
            <w:pStyle w:val="CitaviBibliographyEntry"/>
            <w:jc w:val="both"/>
          </w:pPr>
          <w:r>
            <w:t>53.</w:t>
          </w:r>
          <w:r>
            <w:tab/>
          </w:r>
          <w:bookmarkStart w:id="267" w:name="_CTVL00184636429924f486baa2b1c88615fc6d4"/>
          <w:r>
            <w:t>Пименов, В.Г. Численные методы : в 2 ч / В.Г. Пименов. – Екатеринбург, 2014.</w:t>
          </w:r>
        </w:p>
        <w:bookmarkEnd w:id="267"/>
        <w:p w14:paraId="2D3A6F03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54.</w:t>
          </w:r>
          <w:r w:rsidRPr="00983B76">
            <w:rPr>
              <w:lang w:val="en-US"/>
            </w:rPr>
            <w:tab/>
          </w:r>
          <w:bookmarkStart w:id="268" w:name="_CTVL0017c21c809c7b34edbbeb1dbcde00a753a"/>
          <w:r w:rsidRPr="00983B76">
            <w:rPr>
              <w:lang w:val="en-US"/>
            </w:rPr>
            <w:t>Fehlberg, E. Klassische Runge-Kutta-Formeln vierter und niedrigerer Ordnung mit Schrittweiten-Kontrolle und ihre Anwendung auf Wärmeleitungsprobleme / E. Fehlberg: National aeronautics and space administration, 1970.</w:t>
          </w:r>
        </w:p>
        <w:bookmarkEnd w:id="268"/>
        <w:p w14:paraId="35C1870E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55.</w:t>
          </w:r>
          <w:r w:rsidRPr="00983B76">
            <w:rPr>
              <w:lang w:val="en-US"/>
            </w:rPr>
            <w:tab/>
          </w:r>
          <w:bookmarkStart w:id="269" w:name="_CTVL001ab6d0e4e9680468b8aaf80297df161cd"/>
          <w:r w:rsidRPr="00983B76">
            <w:rPr>
              <w:lang w:val="en-US"/>
            </w:rPr>
            <w:t>Hedayati Nasab, S. Third-order Paired Explicit Runge-Kutta schemes for stiff systems of equations / S. Hedayati Nasab, B.C. Vermeire // Journal of Computational Physics. – 2022. – </w:t>
          </w:r>
          <w:r>
            <w:t>Т</w:t>
          </w:r>
          <w:r w:rsidRPr="00983B76">
            <w:rPr>
              <w:lang w:val="en-US"/>
            </w:rPr>
            <w:t>.468. – C.111470.</w:t>
          </w:r>
        </w:p>
        <w:bookmarkEnd w:id="269"/>
        <w:p w14:paraId="5C66EA11" w14:textId="77777777" w:rsidR="006B5F86" w:rsidRDefault="006B5F86" w:rsidP="00AE3383">
          <w:pPr>
            <w:pStyle w:val="CitaviBibliographyEntry"/>
            <w:jc w:val="both"/>
          </w:pPr>
          <w:r>
            <w:t>56.</w:t>
          </w:r>
          <w:r>
            <w:tab/>
          </w:r>
          <w:bookmarkStart w:id="270" w:name="_CTVL001b8e617d172154c57b8a7b19c423de974"/>
          <w:r>
            <w:t>Квон, О.Б. Неявные методы типа Рунге-Кутта для функционально-дифференциальных уравнений / О.Б. Квон, В.Г. Пименов, 1997.</w:t>
          </w:r>
        </w:p>
        <w:bookmarkEnd w:id="270"/>
        <w:p w14:paraId="732E810A" w14:textId="77777777" w:rsidR="006B5F86" w:rsidRDefault="006B5F86" w:rsidP="00AE3383">
          <w:pPr>
            <w:pStyle w:val="CitaviBibliographyEntry"/>
            <w:jc w:val="both"/>
          </w:pPr>
          <w:r>
            <w:t>57.</w:t>
          </w:r>
          <w:r>
            <w:tab/>
          </w:r>
          <w:bookmarkStart w:id="271" w:name="_CTVL001c6f622c35dcc45c3b88abad104942fa9"/>
          <w:r>
            <w:t>Гир, К.В. Численное интегрирование обыкновенных дифференциальных уравнений / К.В. Гир // Mathematics of Computation. – 1967. – Т.98.</w:t>
          </w:r>
        </w:p>
        <w:bookmarkEnd w:id="271"/>
        <w:p w14:paraId="5A1947EE" w14:textId="77777777" w:rsidR="006B5F86" w:rsidRDefault="006B5F86" w:rsidP="00AE3383">
          <w:pPr>
            <w:pStyle w:val="CitaviBibliographyEntry"/>
            <w:jc w:val="both"/>
          </w:pPr>
          <w:r>
            <w:t>58.</w:t>
          </w:r>
          <w:r>
            <w:tab/>
          </w:r>
          <w:bookmarkStart w:id="272" w:name="_CTVL001832d1fd66b64488fbead14ccf5132a17"/>
          <w:r>
            <w:t>Самарский, А.А. Численные методы: учеб. пособие для вузов / А.А. Самарский, А.В. Гулин. – Москва: Наука, 1989.</w:t>
          </w:r>
        </w:p>
        <w:bookmarkEnd w:id="272"/>
        <w:p w14:paraId="16E95380" w14:textId="77777777" w:rsidR="006B5F86" w:rsidRDefault="006B5F86" w:rsidP="00AE3383">
          <w:pPr>
            <w:pStyle w:val="CitaviBibliographyEntry"/>
            <w:jc w:val="both"/>
          </w:pPr>
          <w:r>
            <w:t>59.</w:t>
          </w:r>
          <w:r>
            <w:tab/>
          </w:r>
          <w:bookmarkStart w:id="273" w:name="_CTVL001fb14ad44da4d434cb79bc94b65730299"/>
          <w:r>
            <w:t>Бахвалов, Н.С. Численные методы / Н.С. Бахвалов, Н.П. Жидков, Г.М. Кобельков. – Москва: Лаборатория знаний, 2023. – 636 c.</w:t>
          </w:r>
        </w:p>
        <w:bookmarkEnd w:id="273"/>
        <w:p w14:paraId="10350768" w14:textId="77777777" w:rsidR="006B5F86" w:rsidRDefault="006B5F86" w:rsidP="00AE3383">
          <w:pPr>
            <w:pStyle w:val="CitaviBibliographyEntry"/>
            <w:jc w:val="both"/>
          </w:pPr>
          <w:r>
            <w:lastRenderedPageBreak/>
            <w:t>60.</w:t>
          </w:r>
          <w:r>
            <w:tab/>
          </w:r>
          <w:bookmarkStart w:id="274" w:name="_CTVL00164aa5b070416412ab318d496f9d954f8"/>
          <w:r>
            <w:t>Джеймс, О. Итерационные методы решения нелинейных систем уравнений со многими неизвестными / О. Джеймс, Р. Вернер. – Москва: Мир, 1975.</w:t>
          </w:r>
        </w:p>
        <w:bookmarkEnd w:id="274"/>
        <w:p w14:paraId="5D69D335" w14:textId="77777777" w:rsidR="006B5F86" w:rsidRDefault="006B5F86" w:rsidP="00AE3383">
          <w:pPr>
            <w:pStyle w:val="CitaviBibliographyEntry"/>
            <w:jc w:val="both"/>
          </w:pPr>
          <w:r>
            <w:t>61.</w:t>
          </w:r>
          <w:r>
            <w:tab/>
          </w:r>
          <w:bookmarkStart w:id="275" w:name="_CTVL001ba48853b548e4e90aeb80421cf674030"/>
          <w:r>
            <w:t>Авхадиев, Ф. Численные методы алгебры и анализа / Ф. Авхадиев. – Казань: Казанский университет, 2019.</w:t>
          </w:r>
        </w:p>
        <w:bookmarkEnd w:id="275"/>
        <w:p w14:paraId="3FD87B76" w14:textId="77777777" w:rsidR="006B5F86" w:rsidRDefault="006B5F86" w:rsidP="00AE3383">
          <w:pPr>
            <w:pStyle w:val="CitaviBibliographyEntry"/>
            <w:jc w:val="both"/>
          </w:pPr>
          <w:r>
            <w:t>62.</w:t>
          </w:r>
          <w:r>
            <w:tab/>
          </w:r>
          <w:bookmarkStart w:id="276" w:name="_CTVL0010471d3e385a5428c87089fad00015b68"/>
          <w:r>
            <w:t>Эстербю, О. Прямые методы для разреженных матриц / О. Эстербю, З. Златев, 1987.</w:t>
          </w:r>
        </w:p>
        <w:bookmarkEnd w:id="276"/>
        <w:p w14:paraId="6F052439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63.</w:t>
          </w:r>
          <w:r w:rsidRPr="00983B76">
            <w:rPr>
              <w:lang w:val="en-US"/>
            </w:rPr>
            <w:tab/>
          </w:r>
          <w:bookmarkStart w:id="277" w:name="_CTVL0010b56564199754e62bb0829457e16fdf2"/>
          <w:r w:rsidRPr="00983B76">
            <w:rPr>
              <w:lang w:val="en-US"/>
            </w:rPr>
            <w:t>Duff, I.S. Direct methods for sparse matrices / I.S. Duff, A.M. Erisman, J.K. Reid. – Oxford: Oxford University Press, 2017.</w:t>
          </w:r>
        </w:p>
        <w:bookmarkEnd w:id="277"/>
        <w:p w14:paraId="334B8E0D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64.</w:t>
          </w:r>
          <w:r w:rsidRPr="00983B76">
            <w:rPr>
              <w:lang w:val="en-US"/>
            </w:rPr>
            <w:tab/>
          </w:r>
          <w:bookmarkStart w:id="278" w:name="_CTVL00152f8f42f720f4e04b70625d8f3ebe7c8"/>
          <w:r w:rsidRPr="00983B76">
            <w:rPr>
              <w:lang w:val="en-US"/>
            </w:rPr>
            <w:t>Saad, Y. Iterative methods for sparse linear systems / Y. Saad. – Philadelphia: SIAM, 2003.</w:t>
          </w:r>
        </w:p>
        <w:bookmarkEnd w:id="278"/>
        <w:p w14:paraId="74955F90" w14:textId="77777777" w:rsidR="006B5F86" w:rsidRPr="00983B76" w:rsidRDefault="006B5F86" w:rsidP="00AE3383">
          <w:pPr>
            <w:pStyle w:val="CitaviBibliographyEntry"/>
            <w:jc w:val="both"/>
            <w:rPr>
              <w:lang w:val="en-US"/>
            </w:rPr>
          </w:pPr>
          <w:r w:rsidRPr="00983B76">
            <w:rPr>
              <w:lang w:val="en-US"/>
            </w:rPr>
            <w:t>65.</w:t>
          </w:r>
          <w:r w:rsidRPr="00983B76">
            <w:rPr>
              <w:lang w:val="en-US"/>
            </w:rPr>
            <w:tab/>
          </w:r>
          <w:bookmarkStart w:id="279" w:name="_CTVL00123786719e4e74060a52dd6d5a04bbf83"/>
          <w:r w:rsidRPr="00983B76">
            <w:rPr>
              <w:lang w:val="en-US"/>
            </w:rPr>
            <w:t>Schenk, O. Two-level dynamic scheduling in PARDISO: Improved scalability on shared memory multiprocessing systems / O. Schenk, K. Gärtner // Parallel Computing. – 2002. – </w:t>
          </w:r>
          <w:r>
            <w:t>Т</w:t>
          </w:r>
          <w:r w:rsidRPr="00983B76">
            <w:rPr>
              <w:lang w:val="en-US"/>
            </w:rPr>
            <w:t>.28, №2. – C.187–197.</w:t>
          </w:r>
        </w:p>
        <w:bookmarkEnd w:id="279"/>
        <w:p w14:paraId="21800529" w14:textId="77777777" w:rsidR="006B5F86" w:rsidRPr="006B5F86" w:rsidRDefault="006B5F86" w:rsidP="00AE3383">
          <w:pPr>
            <w:pStyle w:val="CitaviBibliographyEntry"/>
            <w:jc w:val="both"/>
            <w:rPr>
              <w:rFonts w:asciiTheme="minorHAnsi" w:eastAsia="SimSun" w:hAnsiTheme="minorHAnsi" w:cstheme="minorBidi"/>
              <w:color w:val="auto"/>
              <w:sz w:val="22"/>
              <w:lang w:val="en-US" w:eastAsia="en-US"/>
            </w:rPr>
          </w:pPr>
          <w:r w:rsidRPr="00983B76">
            <w:rPr>
              <w:lang w:val="en-US"/>
            </w:rPr>
            <w:t>66.</w:t>
          </w:r>
          <w:r w:rsidRPr="00983B76">
            <w:rPr>
              <w:lang w:val="en-US"/>
            </w:rPr>
            <w:tab/>
          </w:r>
          <w:bookmarkStart w:id="280" w:name="_CTVL0011ed0dec2a5e6408bb3deafe782c9dea5"/>
          <w:r w:rsidRPr="00983B76">
            <w:rPr>
              <w:lang w:val="en-US"/>
            </w:rPr>
            <w:t>Intel. oneMKL PARDISO - Parallel Direct Sparse Solver Interface / Intel. – https://www.intel.com/content/www/us/en/docs/onemkl/developer-reference-c/2023-0/onemkl-pardiso-parallel-direct-sparse-solver-iface.html</w:t>
          </w:r>
          <w:bookmarkEnd w:id="280"/>
          <w:r w:rsidRPr="00983B76">
            <w:rPr>
              <w:lang w:val="en-US"/>
            </w:rPr>
            <w:t>.</w:t>
          </w:r>
          <w:r>
            <w:fldChar w:fldCharType="end"/>
          </w:r>
        </w:p>
      </w:sdtContent>
    </w:sdt>
    <w:p w14:paraId="5393137C" w14:textId="77777777" w:rsidR="006B5F86" w:rsidRPr="006B5F86" w:rsidRDefault="006B5F86" w:rsidP="001830AD">
      <w:pPr>
        <w:pStyle w:val="a3"/>
        <w:rPr>
          <w:lang w:val="en-US"/>
        </w:rPr>
      </w:pPr>
    </w:p>
    <w:p w14:paraId="5FB8227B" w14:textId="2CA8C91D" w:rsidR="004021A3" w:rsidRDefault="00901DB2" w:rsidP="001830AD">
      <w:pPr>
        <w:pStyle w:val="12"/>
      </w:pPr>
      <w:bookmarkStart w:id="281" w:name="_Toc167708196"/>
      <w:bookmarkStart w:id="282" w:name="_Toc167809617"/>
      <w:r>
        <w:lastRenderedPageBreak/>
        <w:t>Приложения</w:t>
      </w:r>
      <w:bookmarkEnd w:id="281"/>
      <w:bookmarkEnd w:id="282"/>
    </w:p>
    <w:p w14:paraId="623824A4" w14:textId="045E2636" w:rsidR="00AD4E1D" w:rsidRPr="00AD4E1D" w:rsidRDefault="00AD4E1D" w:rsidP="001830AD">
      <w:pPr>
        <w:pStyle w:val="20"/>
        <w:numPr>
          <w:ilvl w:val="0"/>
          <w:numId w:val="34"/>
        </w:numPr>
      </w:pPr>
      <w:bookmarkStart w:id="283" w:name="_Toc167708197"/>
      <w:bookmarkStart w:id="284" w:name="_Toc167809618"/>
      <w:r>
        <w:t>Численное решение системы обыкновенных дифференциальных уравнений</w:t>
      </w:r>
      <w:bookmarkEnd w:id="283"/>
      <w:bookmarkEnd w:id="284"/>
    </w:p>
    <w:p w14:paraId="4BF9BB87" w14:textId="77777777" w:rsidR="00901DB2" w:rsidRDefault="00901DB2" w:rsidP="001830AD">
      <w:pPr>
        <w:pStyle w:val="31"/>
      </w:pPr>
      <w:bookmarkStart w:id="285" w:name="_Toc136296706"/>
      <w:bookmarkStart w:id="286" w:name="_Toc167708198"/>
      <w:bookmarkStart w:id="287" w:name="_Toc167809619"/>
      <w:r w:rsidRPr="00644CFE">
        <w:t>Формирование</w:t>
      </w:r>
      <w:r>
        <w:t xml:space="preserve"> системы</w:t>
      </w:r>
      <w:bookmarkEnd w:id="285"/>
      <w:bookmarkEnd w:id="286"/>
      <w:bookmarkEnd w:id="287"/>
    </w:p>
    <w:p w14:paraId="469C10FF" w14:textId="77777777" w:rsidR="00901DB2" w:rsidRDefault="00901DB2" w:rsidP="001830AD">
      <w:pPr>
        <w:pStyle w:val="a3"/>
      </w:pPr>
      <w:bookmarkStart w:id="288" w:name="_Hlk134744660"/>
      <w:r>
        <w:t>Для демонстрации преобразования системы химических реакций в систему дифференциальных уравнений выбран модельный механизм: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3076A1C8" w14:textId="77777777" w:rsidTr="004C6295">
        <w:tc>
          <w:tcPr>
            <w:tcW w:w="500" w:type="pct"/>
          </w:tcPr>
          <w:p w14:paraId="6C44D024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6F1D630" w14:textId="77777777" w:rsidR="00901DB2" w:rsidRDefault="00901DB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+ </m:t>
                </m:r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⇆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26B2B280" w14:textId="7779F24C" w:rsidR="00901DB2" w:rsidRDefault="00901DB2" w:rsidP="001830AD">
            <w:pPr>
              <w:pStyle w:val="a3"/>
            </w:pPr>
            <w:bookmarkStart w:id="289" w:name="_Ref166017772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26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89"/>
          </w:p>
        </w:tc>
      </w:tr>
    </w:tbl>
    <w:p w14:paraId="522941DC" w14:textId="77777777" w:rsidR="00901DB2" w:rsidRDefault="00901DB2" w:rsidP="001830AD">
      <w:pPr>
        <w:pStyle w:val="a3"/>
      </w:pPr>
      <w:r>
        <w:t xml:space="preserve">По существу, нахождение концентраций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r>
          <w:rPr>
            <w:rFonts w:ascii="Cambria Math" w:hAnsi="Cambria Math"/>
          </w:rPr>
          <m:t xml:space="preserve">, </m:t>
        </m:r>
      </m:oMath>
      <w:r>
        <w:t>на заданном временном промежутке, с известными начальными концентрациями веществ - есть решение задачи коши следующей системы уравнений: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29A409C" w14:textId="77777777" w:rsidTr="004C6295">
        <w:tc>
          <w:tcPr>
            <w:tcW w:w="500" w:type="pct"/>
          </w:tcPr>
          <w:p w14:paraId="13D06459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3CA6727D" w14:textId="77777777" w:rsidR="00901DB2" w:rsidRPr="00001B31" w:rsidRDefault="007B5F81" w:rsidP="001830AD">
            <w:pPr>
              <w:pStyle w:val="a3"/>
              <w:rPr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  <w:p w14:paraId="5882FC2D" w14:textId="77777777" w:rsidR="00901DB2" w:rsidRPr="00FE72FE" w:rsidRDefault="007B5F81" w:rsidP="001830AD">
            <w:pPr>
              <w:pStyle w:val="a2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∈0,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901DB2" w:rsidRPr="00FE72FE">
              <w:t xml:space="preserve"> </w:t>
            </w:r>
          </w:p>
        </w:tc>
        <w:tc>
          <w:tcPr>
            <w:tcW w:w="500" w:type="pct"/>
            <w:vAlign w:val="center"/>
          </w:tcPr>
          <w:p w14:paraId="3411313A" w14:textId="00EDFB66" w:rsidR="00901DB2" w:rsidRDefault="00901DB2" w:rsidP="001830AD">
            <w:pPr>
              <w:pStyle w:val="a3"/>
            </w:pPr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27</w:t>
            </w:r>
            <w:r w:rsidR="004719C4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2AD5F89" w14:textId="77777777" w:rsidR="00901DB2" w:rsidRDefault="00901DB2" w:rsidP="001830AD">
      <w:pPr>
        <w:pStyle w:val="a3"/>
      </w:pPr>
      <w:r>
        <w:t>Систему можно записать в операторном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63F12BCF" w14:textId="77777777" w:rsidTr="004C6295">
        <w:tc>
          <w:tcPr>
            <w:tcW w:w="500" w:type="pct"/>
          </w:tcPr>
          <w:p w14:paraId="1036F3D2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7348C18" w14:textId="77777777" w:rsidR="00901DB2" w:rsidRPr="00FE72FE" w:rsidRDefault="007B5F81" w:rsidP="001830AD">
            <w:pPr>
              <w:pStyle w:val="a3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25EF2F2A" w14:textId="27A6E17D" w:rsidR="00901DB2" w:rsidRDefault="00901DB2" w:rsidP="001830AD">
            <w:pPr>
              <w:pStyle w:val="a3"/>
            </w:pPr>
            <w:bookmarkStart w:id="290" w:name="_Ref166028652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28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90"/>
          </w:p>
        </w:tc>
      </w:tr>
    </w:tbl>
    <w:p w14:paraId="362A7DF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</m:oMath>
      <w:r>
        <w:t xml:space="preserve"> – вектор-функция правой части уравнения, не зависит от </w:t>
      </w:r>
      <w:r>
        <w:rPr>
          <w:lang w:val="en-US"/>
        </w:rPr>
        <w:t>t</w:t>
      </w:r>
      <w:r>
        <w:t xml:space="preserve">, а только от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, поэтому система автономна</w:t>
      </w:r>
    </w:p>
    <w:p w14:paraId="172F3770" w14:textId="77777777" w:rsidR="00901DB2" w:rsidRDefault="007B5F81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901DB2">
        <w:t xml:space="preserve"> - </w:t>
      </w:r>
      <w:r w:rsidR="00901DB2" w:rsidRPr="00FE72FE">
        <w:t>вектор концентраций</w:t>
      </w:r>
    </w:p>
    <w:p w14:paraId="096E7AD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t∈0,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E72FE">
        <w:t xml:space="preserve"> – </w:t>
      </w:r>
      <w:r>
        <w:t>временной промежуток, где</w:t>
      </w:r>
      <w:r w:rsidRPr="00A902F1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902F1">
        <w:t>–</w:t>
      </w:r>
      <w:r>
        <w:t xml:space="preserve"> любое время, до которого происходит расчет</w:t>
      </w:r>
    </w:p>
    <w:p w14:paraId="6E6B3197" w14:textId="77777777" w:rsidR="00901DB2" w:rsidRDefault="007B5F81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901DB2">
        <w:t xml:space="preserve"> – начальные значения концентраций</w:t>
      </w:r>
    </w:p>
    <w:p w14:paraId="215A637F" w14:textId="77777777" w:rsidR="00901DB2" w:rsidRDefault="00901DB2" w:rsidP="001830AD">
      <w:pPr>
        <w:pStyle w:val="a3"/>
      </w:pPr>
      <w:r>
        <w:t xml:space="preserve">В общем процесс решения такой системы уравнений состоит из следующих этапов: </w:t>
      </w:r>
    </w:p>
    <w:p w14:paraId="23A7B982" w14:textId="77777777" w:rsidR="00901DB2" w:rsidRDefault="00901DB2" w:rsidP="001830AD">
      <w:pPr>
        <w:pStyle w:val="a3"/>
        <w:numPr>
          <w:ilvl w:val="0"/>
          <w:numId w:val="6"/>
        </w:numPr>
      </w:pPr>
      <w:r>
        <w:t>дискретизация по времени</w:t>
      </w:r>
    </w:p>
    <w:p w14:paraId="748476CE" w14:textId="77777777" w:rsidR="00901DB2" w:rsidRDefault="00901DB2" w:rsidP="001830AD">
      <w:pPr>
        <w:pStyle w:val="a3"/>
        <w:numPr>
          <w:ilvl w:val="0"/>
          <w:numId w:val="6"/>
        </w:numPr>
      </w:pPr>
      <w:r>
        <w:t>линеаризация системы и итерационное решение с помощью метода Ньютона-Рафсона на каждом временном шаге</w:t>
      </w:r>
    </w:p>
    <w:p w14:paraId="18CEC116" w14:textId="77777777" w:rsidR="00901DB2" w:rsidRPr="002714BE" w:rsidRDefault="00901DB2" w:rsidP="001830AD">
      <w:pPr>
        <w:pStyle w:val="a3"/>
        <w:numPr>
          <w:ilvl w:val="0"/>
          <w:numId w:val="6"/>
        </w:numPr>
      </w:pPr>
      <w:r>
        <w:t>решение системы линейных алгебраических уравнений на каждой итерации</w:t>
      </w:r>
    </w:p>
    <w:p w14:paraId="4ED23365" w14:textId="77777777" w:rsidR="00901DB2" w:rsidRDefault="00901DB2" w:rsidP="001830AD">
      <w:pPr>
        <w:pStyle w:val="31"/>
      </w:pPr>
      <w:bookmarkStart w:id="291" w:name="_Toc136296707"/>
      <w:bookmarkStart w:id="292" w:name="_Toc167708199"/>
      <w:bookmarkStart w:id="293" w:name="_Toc167809620"/>
      <w:bookmarkEnd w:id="288"/>
      <w:r>
        <w:t>Дискретизация по времени</w:t>
      </w:r>
      <w:bookmarkEnd w:id="291"/>
      <w:bookmarkEnd w:id="292"/>
      <w:bookmarkEnd w:id="293"/>
    </w:p>
    <w:p w14:paraId="710A91B0" w14:textId="77777777" w:rsidR="00901DB2" w:rsidRDefault="00901DB2" w:rsidP="001830AD">
      <w:pPr>
        <w:pStyle w:val="a3"/>
      </w:pPr>
      <w:bookmarkStart w:id="294" w:name="_Hlk134744679"/>
      <w:r w:rsidRPr="00A902F1">
        <w:t>Методы численного решения задачи Коши для обыкновенных дифференциальных уравнений</w:t>
      </w:r>
      <w:r>
        <w:t xml:space="preserve"> преобразуют дифференциальное уравнение в систему алгебраических уравнений. Для дискретизации по времени - 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ⅆ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ⅆ</m:t>
            </m:r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>
        <w:t xml:space="preserve">, заменяется на конечное приращение функции по времени. При этом для нахождения значения функции на следующем временном шаге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</m:oMath>
      <w:r>
        <w:t>,</w:t>
      </w:r>
      <w:r w:rsidRPr="00B22EDA">
        <w:t xml:space="preserve"> где i</w:t>
      </w:r>
      <w:r>
        <w:t xml:space="preserve"> </w:t>
      </w:r>
      <w:r w:rsidRPr="00B22EDA">
        <w:t>-</w:t>
      </w:r>
      <w:r>
        <w:t xml:space="preserve"> текущий, уже вычисленный, </w:t>
      </w:r>
      <w:r w:rsidRPr="00B22EDA">
        <w:t>шаг по времени</w:t>
      </w:r>
      <w:r>
        <w:t xml:space="preserve">, используются ее значения на предыдущих шагах, как правило, на предыдущем шаге и, возможно на этом же шаге. В связи с этим все методы разделяются на два больших класса </w:t>
      </w:r>
      <w:sdt>
        <w:sdtPr>
          <w:alias w:val="To edit, see citavi.com/edit"/>
          <w:tag w:val="CitaviPlaceholder#ad645b2b-bc29-41b0-a046-2126e2e46b2b"/>
          <w:id w:val="827247129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WM1NzBhLTIwYTYtNGVkNS1iOTU2LTAwZWUzNjVjNDU5OSIsIlJhbmdlTGVuZ3RoIjo0LCJSZWZlcmVuY2VJZCI6Ijg0NjM2NDI5LTkyNGYtNDg2Yi1hYTJiLTFjODg2MTVmYz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n9C40LzQtdC90L7QsiIsIk1pZGRsZU5hbWUiOiLQky4iLCJQcm90ZWN0ZWQiOmZhbHNlLCJTZXgiOjAsIkNyZWF0ZWRCeSI6Il9IT01FIiwiQ3JlYXRlZE9uIjoiMjAyMy0wNS0xNFQxNzoxMzo0MSIsIk1vZGlmaWVkQnkiOiJfSE9NRSIsIklkIjoiMzM2NjE1ZjMtYTNhOS00ZjM2LWI3Y2YtYzA1Mzg1NTkxZTQxIiwiTW9kaWZpZWRPbiI6IjIwMjMtMDUtMTRUMTc6MTM6NDEiLCJQcm9qZWN0Ijp7IiRpZCI6IjgiLCIkdHlwZSI6IlN3aXNzQWNhZGVtaWMuQ2l0YXZpLlByb2plY3QsIFN3aXNzQWNhZGVtaWMuQ2l0YXZpIn19XSwiQ2l0YXRpb25LZXkiOiLQn9C40Lwx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}</w:instrText>
          </w:r>
          <w:r>
            <w:fldChar w:fldCharType="separate"/>
          </w:r>
          <w:r>
            <w:t>[53]</w:t>
          </w:r>
          <w:r>
            <w:fldChar w:fldCharType="end"/>
          </w:r>
        </w:sdtContent>
      </w:sdt>
      <w:r>
        <w:t>:</w:t>
      </w:r>
    </w:p>
    <w:p w14:paraId="3D8411A3" w14:textId="77777777" w:rsidR="00901DB2" w:rsidRDefault="00901DB2" w:rsidP="001830AD">
      <w:pPr>
        <w:pStyle w:val="a3"/>
        <w:numPr>
          <w:ilvl w:val="0"/>
          <w:numId w:val="5"/>
        </w:numPr>
      </w:pPr>
      <w:r>
        <w:t xml:space="preserve">Явные методы вычисляют состояние системы в более поздний момент времени из состояния системы в текущий момент времени. Общая схема для данной системы: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  <w:r>
        <w:t>.</w:t>
      </w:r>
      <w:r w:rsidRPr="00B22EDA">
        <w:t xml:space="preserve"> </w:t>
      </w:r>
      <w:r>
        <w:t xml:space="preserve">Они быстрее и проще, </w:t>
      </w:r>
      <w:r w:rsidRPr="00B22EDA">
        <w:t>но менее стабильны для осциллирующего поведения</w:t>
      </w:r>
      <w:r>
        <w:t xml:space="preserve">, а также имеют тенденцию никогда не сойтись при определенных значениях шага по времени </w:t>
      </w:r>
      <w:sdt>
        <w:sdtPr>
          <w:alias w:val="To edit, see citavi.com/edit"/>
          <w:tag w:val="CitaviPlaceholder#cddd1098-2def-4d3b-b539-b69b82c9c86f"/>
          <w:id w:val="-982924033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4OWM5YmRlLTE2OTktNDgwNy1hMjg2LTQ0MTQ2ZGFlOTc2Ny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xM1QwMjoyOTozNy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NkZGQxMDk4LTJkZWYtNGQzYi1iNTM5LWI2OWI4MmM5Yzg2Zi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>.</w:t>
      </w:r>
    </w:p>
    <w:p w14:paraId="0EA56812" w14:textId="77777777" w:rsidR="00901DB2" w:rsidRDefault="00901DB2" w:rsidP="001830AD">
      <w:pPr>
        <w:pStyle w:val="a3"/>
        <w:numPr>
          <w:ilvl w:val="0"/>
          <w:numId w:val="5"/>
        </w:numPr>
      </w:pPr>
      <w:r>
        <w:t xml:space="preserve">Неявные </w:t>
      </w:r>
      <w:r w:rsidRPr="008659E8">
        <w:t>методы находят решение, решая уравнение, включающее как текущее, так и более позднее состояние системы</w:t>
      </w:r>
      <w:r>
        <w:t xml:space="preserve">. Общая схема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w:lastRenderedPageBreak/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</m:e>
        </m:d>
      </m:oMath>
      <w:r>
        <w:t>, для 1 шагового метода. О</w:t>
      </w:r>
      <w:r w:rsidRPr="001505CC">
        <w:t>беспечивают большую стабильность для осциллирующего поведения</w:t>
      </w:r>
      <w:r>
        <w:t>, не требуют слишком большого шага по времени</w:t>
      </w:r>
      <w:r w:rsidRPr="001505CC">
        <w:t>, но более вычислительно затратны.</w:t>
      </w:r>
    </w:p>
    <w:p w14:paraId="7A962372" w14:textId="77777777" w:rsidR="00901DB2" w:rsidRDefault="00901DB2" w:rsidP="001830AD">
      <w:pPr>
        <w:pStyle w:val="a3"/>
      </w:pPr>
      <w:r>
        <w:t>Для более точных вычислений могут использоваться промежуточные значения искомой функции, или вектора – функции, поэтому существует еще одна классификация методов:</w:t>
      </w:r>
    </w:p>
    <w:p w14:paraId="6CDAD35C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одноступенчатые методы, использующие данные о решении только в одной точке. Однако приходится вычислять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 w:rsidRPr="00A902F1">
        <w:t xml:space="preserve"> в нескольких точках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. К этим методам относятся методы Рунге–Кутта и метод решения с помощью рядов Тейлора</w:t>
      </w:r>
      <w:r>
        <w:tab/>
      </w:r>
    </w:p>
    <w:p w14:paraId="21EB4F82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многоступенчатые, или многошаговые, методы, не требующие много повторных вычислений функций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, использующие данные о решении в нескольких точках, что вынуждает применять одношаговые методы для запуска метода и при изменении шага интегрирования. Это методы прогноза-коррекции, Адамса</w:t>
      </w:r>
      <w:r>
        <w:t>, Гира</w:t>
      </w:r>
      <w:r w:rsidRPr="00A902F1">
        <w:t xml:space="preserve"> и другие</w:t>
      </w:r>
      <w:r>
        <w:t>.</w:t>
      </w:r>
    </w:p>
    <w:p w14:paraId="5B55F508" w14:textId="77777777" w:rsidR="00901DB2" w:rsidRDefault="00901DB2" w:rsidP="001830AD">
      <w:pPr>
        <w:pStyle w:val="a3"/>
      </w:pPr>
      <w:r w:rsidRPr="005A4442">
        <w:t xml:space="preserve">Явные методы Рунге-Кутты — это семейство итерационных методов, которые используются для приближенного решения систем нелинейных уравнений. </w:t>
      </w:r>
      <w:r>
        <w:t>Для демонстрационной системы (она автономна) о</w:t>
      </w:r>
      <w:r w:rsidRPr="005A4442">
        <w:t>ни имеют вид: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DDA0BDA" w14:textId="77777777" w:rsidTr="004C6295">
        <w:tc>
          <w:tcPr>
            <w:tcW w:w="500" w:type="pct"/>
          </w:tcPr>
          <w:p w14:paraId="0BA626B3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00275EFF" w14:textId="77777777" w:rsidR="00901DB2" w:rsidRDefault="007B5F81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h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174186F" w14:textId="5591112C" w:rsidR="00901DB2" w:rsidRDefault="00901DB2" w:rsidP="001830AD">
            <w:pPr>
              <w:pStyle w:val="a3"/>
            </w:pPr>
            <w:bookmarkStart w:id="295" w:name="_Ref134637239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29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95"/>
          </w:p>
        </w:tc>
      </w:tr>
    </w:tbl>
    <w:p w14:paraId="110594E2" w14:textId="77777777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Pr="007A699D">
        <w:t xml:space="preserve"> - шаг по времени </w:t>
      </w:r>
    </w:p>
    <w:p w14:paraId="1E2D635E" w14:textId="77777777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s</m:t>
        </m:r>
      </m:oMath>
      <w:r w:rsidRPr="007A699D">
        <w:t xml:space="preserve"> - число стадий </w:t>
      </w:r>
    </w:p>
    <w:p w14:paraId="4E49C8A4" w14:textId="77777777" w:rsidR="00901DB2" w:rsidRPr="007A699D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​- коэффициенты метода</w:t>
      </w:r>
    </w:p>
    <w:p w14:paraId="7FA31DF5" w14:textId="77777777" w:rsidR="00901DB2" w:rsidRPr="007A699D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 - оценки производной в разных точках интервала: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096C01E" w14:textId="77777777" w:rsidTr="004C6295">
        <w:tc>
          <w:tcPr>
            <w:tcW w:w="500" w:type="pct"/>
          </w:tcPr>
          <w:p w14:paraId="2FC12CC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0E0846C" w14:textId="77777777" w:rsidR="00901DB2" w:rsidRDefault="007B5F81" w:rsidP="001830AD">
            <w:pPr>
              <w:pStyle w:val="a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=1,…,</m:t>
                </m:r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500" w:type="pct"/>
            <w:vAlign w:val="center"/>
          </w:tcPr>
          <w:p w14:paraId="6044F5CE" w14:textId="73AAC2CE" w:rsidR="00901DB2" w:rsidRDefault="00901DB2" w:rsidP="001830AD">
            <w:pPr>
              <w:pStyle w:val="a3"/>
            </w:pPr>
            <w:bookmarkStart w:id="296" w:name="_Ref134637241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30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96"/>
          </w:p>
        </w:tc>
      </w:tr>
    </w:tbl>
    <w:p w14:paraId="42552866" w14:textId="77777777" w:rsidR="00901DB2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</m:oMath>
      <w:r w:rsidR="00901DB2" w:rsidRPr="006838B0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01DB2" w:rsidRPr="006838B0">
        <w:t xml:space="preserve"> - также коэффициенты метода. Матрица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nj</m:t>
            </m:r>
          </m:sub>
        </m:sSub>
      </m:oMath>
      <w:r w:rsidR="00901DB2" w:rsidRPr="006838B0">
        <w:t>​</w:t>
      </w:r>
      <w:r w:rsidR="00901DB2">
        <w:t xml:space="preserve"> - </w:t>
      </w:r>
      <w:r w:rsidR="00901DB2" w:rsidRPr="007A699D">
        <w:t>является нижнетреугольной для явных методов. Порядок точности метода зависит от выбора коэффициентов.</w:t>
      </w:r>
      <w:r w:rsidR="00901DB2">
        <w:t xml:space="preserve"> </w:t>
      </w:r>
      <w:r w:rsidR="00901DB2" w:rsidRPr="007A699D">
        <w:t>Существуют разные варианты явных методов Рунге-Кутты различных порядков и стадий</w:t>
      </w:r>
      <w:r w:rsidR="00901DB2">
        <w:t xml:space="preserve"> (т.е. количества промежуточных значений функции на каждом временном промежутке). </w:t>
      </w:r>
      <w:r w:rsidR="00901DB2" w:rsidRPr="007A699D">
        <w:t>Коэффициенты метода задаются таблицей Бутчера</w:t>
      </w:r>
      <w:r w:rsidR="00901DB2">
        <w:t xml:space="preserve"> </w:t>
      </w:r>
      <w:sdt>
        <w:sdtPr>
          <w:alias w:val="To edit, see citavi.com/edit"/>
          <w:tag w:val="CitaviPlaceholder#5a766b62-2485-4096-a872-18c0f1e2662b"/>
          <w:id w:val="-1581363800"/>
          <w:placeholder>
            <w:docPart w:val="BD4B2096E2DA4E1088190CAAE4FBDBB6"/>
          </w:placeholder>
        </w:sdtPr>
        <w:sdtContent>
          <w:r w:rsidR="00901DB2">
            <w:fldChar w:fldCharType="begin"/>
          </w:r>
          <w:r w:rsidR="00901DB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YTAyOGE5LTkyMmUtNDI4Ni05M2ZlLTFjYjcyNjczOWVhYyIsIlJhbmdlTGVuZ3RoIjo0LCJSZWZlcmVuY2VJZCI6IjdjMjFjODA5LWM3YjMtNGVkYi1iZWIxLWRiY2RlMDBhNz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QkYwMjI0MTczMiIsIlVyaVN0cmluZyI6Imh0dHBzOi8vZG9pLm9yZy8xMC4xMDA3L0JGMDIyNDE3Mz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}</w:instrText>
          </w:r>
          <w:r w:rsidR="00901DB2">
            <w:fldChar w:fldCharType="separate"/>
          </w:r>
          <w:r w:rsidR="00901DB2">
            <w:t>[54]</w:t>
          </w:r>
          <w:r w:rsidR="00901DB2">
            <w:fldChar w:fldCharType="end"/>
          </w:r>
        </w:sdtContent>
      </w:sdt>
      <w:r w:rsidR="00901DB2">
        <w:t xml:space="preserve"> и зависят от вида метода: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C316032" w14:textId="77777777" w:rsidTr="004C6295">
        <w:tc>
          <w:tcPr>
            <w:tcW w:w="500" w:type="pct"/>
          </w:tcPr>
          <w:p w14:paraId="57FBA14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6B67F56A" w14:textId="77777777" w:rsidR="00901DB2" w:rsidRDefault="007B5F81" w:rsidP="001830AD">
            <w:pPr>
              <w:pStyle w:val="a2"/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5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1s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ss</m:t>
                          </m:r>
                        </m:sub>
                      </m:sSub>
                    </m:e>
                  </m:mr>
                  <m:mr>
                    <m:e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</m:mr>
                </m:m>
              </m:oMath>
            </m:oMathPara>
          </w:p>
        </w:tc>
        <w:tc>
          <w:tcPr>
            <w:tcW w:w="500" w:type="pct"/>
            <w:vAlign w:val="center"/>
          </w:tcPr>
          <w:p w14:paraId="0E3ED9AC" w14:textId="256CB50C" w:rsidR="00901DB2" w:rsidRDefault="00901DB2" w:rsidP="001830AD">
            <w:pPr>
              <w:pStyle w:val="a3"/>
            </w:pPr>
            <w:bookmarkStart w:id="297" w:name="_Ref166460680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31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297"/>
          </w:p>
        </w:tc>
      </w:tr>
    </w:tbl>
    <w:p w14:paraId="2D44274C" w14:textId="77777777" w:rsidR="00901DB2" w:rsidRDefault="00901DB2" w:rsidP="001830AD">
      <w:pPr>
        <w:pStyle w:val="a3"/>
      </w:pPr>
      <w:r w:rsidRPr="007A699D">
        <w:t>Для решения системы уравнений необходимо выбирать методы с достаточно большой областью абсолютной устойчивости, чтобы избежать нестабильности при малых шагах по времени.</w:t>
      </w:r>
      <w:r>
        <w:t xml:space="preserve"> </w:t>
      </w:r>
      <w:bookmarkStart w:id="298" w:name="_Hlk134744698"/>
      <w:bookmarkEnd w:id="294"/>
      <w:r>
        <w:t xml:space="preserve">Однако система характеризуется совокупностью быстро и медленно изменяющихся процессов, которые </w:t>
      </w:r>
      <w:r w:rsidRPr="009A443D">
        <w:t>требуют разных шагов по времени для точного и устойчивого решения</w:t>
      </w:r>
      <w:r>
        <w:t xml:space="preserve"> – некоторые коэффициенты скорости отличаются друг от друга на несколько порядков. Из этого можно заключить что исследуемая система уравнений может быть </w:t>
      </w:r>
      <w:r w:rsidRPr="002941E4">
        <w:t>жесткой</w:t>
      </w:r>
      <w:r>
        <w:t>. А такие</w:t>
      </w:r>
      <w:r w:rsidRPr="009A443D">
        <w:t xml:space="preserve"> системы представляют собой сложную вычислительную задачу, так как они требуют специальных численных методов с высокой стабилизацией и адаптивностью</w:t>
      </w:r>
      <w:r>
        <w:t xml:space="preserve">. </w:t>
      </w:r>
      <w:r w:rsidRPr="002714BE">
        <w:t>Существуют специально оптимизированные явные методы Рунге-Кутты для решения жестких систем уравнений, например, парные явные методы Рунге-Кутты (P-ERK), которые позволяют использовать разные методы в жестких и не жестких областях</w:t>
      </w:r>
      <w:r>
        <w:t xml:space="preserve"> </w:t>
      </w:r>
      <w:sdt>
        <w:sdtPr>
          <w:alias w:val="To edit, see citavi.com/edit"/>
          <w:tag w:val="CitaviPlaceholder#775f6015-c141-47cc-a9c2-7d0e75ee2d9f"/>
          <w:id w:val="-464197540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iNTU2OTE0LTZiZTQtNGI0ZC04NWJhLTcyMGQ3MDYxMzQ5MyIsIlJhbmdlTGVuZ3RoIjo0LCJSZWZlcmVuY2VJZCI6ImFiNmQwZTRlLTk2ODAtNDY4Yi04YWFmLTgwMjk3ZGYxNjFj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pjcC4yMDIyLjExMTQ3MCIsIlVyaVN0cmluZyI6Imh0dHBzOi8vZG9pLm9yZy8xMC4xMDE2L2ouamNwLjIwMjIuMTExNDc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}</w:instrText>
          </w:r>
          <w:r>
            <w:fldChar w:fldCharType="separate"/>
          </w:r>
          <w:r>
            <w:t>[55]</w:t>
          </w:r>
          <w:r>
            <w:fldChar w:fldCharType="end"/>
          </w:r>
        </w:sdtContent>
      </w:sdt>
      <w:r>
        <w:t xml:space="preserve">. </w:t>
      </w:r>
    </w:p>
    <w:p w14:paraId="2AA44CE0" w14:textId="2A494F63" w:rsidR="00901DB2" w:rsidRDefault="00901DB2" w:rsidP="001830AD">
      <w:pPr>
        <w:pStyle w:val="a3"/>
      </w:pPr>
      <w:r>
        <w:lastRenderedPageBreak/>
        <w:t xml:space="preserve">Другой вариант - использовать </w:t>
      </w:r>
      <w:r w:rsidRPr="00DD4F77">
        <w:t>неявные Рунге-Кутты,</w:t>
      </w:r>
      <w:r>
        <w:rPr>
          <w:b/>
          <w:bCs/>
        </w:rPr>
        <w:t xml:space="preserve"> </w:t>
      </w:r>
      <w:r w:rsidRPr="005F648F">
        <w:t>в большинстве своем они одношаговые</w:t>
      </w:r>
      <w:r>
        <w:t xml:space="preserve"> (как и явные)</w:t>
      </w:r>
      <w:r w:rsidRPr="005F648F">
        <w:t>, что означает учитывают только 1 предыдущее решение</w:t>
      </w:r>
      <w:r>
        <w:t>.</w:t>
      </w:r>
      <w:r w:rsidRPr="005F648F">
        <w:t xml:space="preserve"> </w:t>
      </w:r>
      <w:r>
        <w:t xml:space="preserve">Они похожи на явные методы по форме см. </w:t>
      </w:r>
      <w:r>
        <w:fldChar w:fldCharType="begin"/>
      </w:r>
      <w:r>
        <w:instrText xml:space="preserve"> REF _Ref134637239 \h </w:instrText>
      </w:r>
      <w:r>
        <w:fldChar w:fldCharType="separate"/>
      </w:r>
      <w:r w:rsidR="002F4324">
        <w:t>(</w:t>
      </w:r>
      <w:r w:rsidR="002F4324">
        <w:rPr>
          <w:noProof/>
        </w:rPr>
        <w:t>29</w:t>
      </w:r>
      <w:r w:rsidR="002F4324">
        <w:t>)</w:t>
      </w:r>
      <w:r>
        <w:fldChar w:fldCharType="end"/>
      </w:r>
      <w:r>
        <w:t xml:space="preserve">, сравните с </w:t>
      </w:r>
      <w:r>
        <w:fldChar w:fldCharType="begin"/>
      </w:r>
      <w:r>
        <w:instrText xml:space="preserve"> REF _Ref134637241 \h </w:instrText>
      </w:r>
      <w:r>
        <w:fldChar w:fldCharType="separate"/>
      </w:r>
      <w:r w:rsidR="002F4324">
        <w:t>(</w:t>
      </w:r>
      <w:r w:rsidR="002F4324">
        <w:rPr>
          <w:noProof/>
        </w:rPr>
        <w:t>30</w:t>
      </w:r>
      <w:r w:rsidR="002F4324">
        <w:t>)</w:t>
      </w:r>
      <w:r>
        <w:fldChar w:fldCharType="end"/>
      </w:r>
      <w:r>
        <w:t>:</w:t>
      </w:r>
    </w:p>
    <w:tbl>
      <w:tblPr>
        <w:tblStyle w:val="af9"/>
        <w:tblW w:w="489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"/>
        <w:gridCol w:w="7159"/>
        <w:gridCol w:w="1392"/>
      </w:tblGrid>
      <w:tr w:rsidR="00901DB2" w14:paraId="1F4121AB" w14:textId="77777777" w:rsidTr="004C6295">
        <w:tc>
          <w:tcPr>
            <w:tcW w:w="472" w:type="pct"/>
          </w:tcPr>
          <w:p w14:paraId="7C26050A" w14:textId="77777777" w:rsidR="00901DB2" w:rsidRDefault="00901DB2" w:rsidP="001830AD">
            <w:pPr>
              <w:pStyle w:val="a3"/>
            </w:pPr>
          </w:p>
        </w:tc>
        <w:tc>
          <w:tcPr>
            <w:tcW w:w="4049" w:type="pct"/>
          </w:tcPr>
          <w:p w14:paraId="599C3E67" w14:textId="77777777" w:rsidR="00901DB2" w:rsidRDefault="007B5F81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Segoe UI"/>
                    <w:color w:val="111111"/>
                  </w:rPr>
                  <m:t>=</m:t>
                </m:r>
                <m:r>
                  <w:rPr>
                    <w:rFonts w:ascii="Cambria Math" w:hAnsi="Cambria Math" w:cs="Segoe UI"/>
                    <w:color w:val="111111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Segoe UI"/>
                        <w:color w:val="1111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111111"/>
                      </w:rPr>
                      <m:t>+</m:t>
                    </m:r>
                    <m:r>
                      <w:rPr>
                        <w:rFonts w:ascii="Cambria Math" w:hAnsi="Cambria Math" w:cs="Segoe UI"/>
                        <w:color w:val="111111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Segoe UI"/>
                            <w:color w:val="111111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Segoe UI"/>
                            <w:color w:val="111111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111111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 w:cs="Segoe UI"/>
                            <w:color w:val="111111"/>
                            <w:lang w:val="en-US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Segoe UI"/>
                                <w:color w:val="1111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nj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ba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</m:oMath>
            </m:oMathPara>
          </w:p>
        </w:tc>
        <w:tc>
          <w:tcPr>
            <w:tcW w:w="479" w:type="pct"/>
            <w:vAlign w:val="center"/>
          </w:tcPr>
          <w:p w14:paraId="5A12D34D" w14:textId="2267BA61" w:rsidR="00901DB2" w:rsidRDefault="00901DB2" w:rsidP="001830AD">
            <w:pPr>
              <w:pStyle w:val="a3"/>
            </w:pPr>
            <w:bookmarkStart w:id="299" w:name="_Ref166452995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32</w:t>
            </w:r>
            <w:r w:rsidR="004719C4">
              <w:rPr>
                <w:noProof/>
              </w:rPr>
              <w:fldChar w:fldCharType="end"/>
            </w:r>
            <w:bookmarkEnd w:id="299"/>
            <w:r>
              <w:t>)</w:t>
            </w:r>
          </w:p>
        </w:tc>
      </w:tr>
    </w:tbl>
    <w:p w14:paraId="20B557CB" w14:textId="77777777" w:rsidR="00901DB2" w:rsidRDefault="00901DB2" w:rsidP="001830AD">
      <w:pPr>
        <w:pStyle w:val="a3"/>
      </w:pPr>
      <w:r>
        <w:t xml:space="preserve">Но для неявных методов матрица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заполненная (аналогично, значения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задаются в зависимости от разновидности метода), следовательно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k</m:t>
                </m:r>
              </m:e>
            </m:ba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A410D0">
        <w:t xml:space="preserve"> </w:t>
      </w:r>
      <w:r>
        <w:t xml:space="preserve">будут зависеть от решения на </w:t>
      </w:r>
      <w:r>
        <w:rPr>
          <w:lang w:val="en-US"/>
        </w:rPr>
        <w:t>i</w:t>
      </w:r>
      <w:r>
        <w:t>+1-ом</w:t>
      </w:r>
      <w:r w:rsidRPr="00A410D0">
        <w:t xml:space="preserve"> </w:t>
      </w:r>
      <w:r>
        <w:t xml:space="preserve">шаге, поэтому </w:t>
      </w:r>
      <w:r w:rsidRPr="002941E4">
        <w:t>на каждом этапе приходится решать матричное уравнение</w:t>
      </w:r>
      <w:r w:rsidRPr="00185B6A">
        <w:t>.</w:t>
      </w:r>
      <w:r>
        <w:t xml:space="preserve"> При этом н</w:t>
      </w:r>
      <w:r w:rsidRPr="00C06CD1">
        <w:t>еявные методы Рунге-Кутта обладают хорошей устойчивостью и могут применяться для решения жестких систем дифференциальных уравнений</w:t>
      </w:r>
      <w:r>
        <w:t xml:space="preserve"> </w:t>
      </w:r>
      <w:sdt>
        <w:sdtPr>
          <w:alias w:val="To edit, see citavi.com/edit"/>
          <w:tag w:val="CitaviPlaceholder#cbfc265c-ce48-4972-9ea5-be61c483b5e7"/>
          <w:id w:val="647561491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yZDcwOWZjLTEyMjctNGRjMy1iMjlmLTg5MzUxN2QyOTQxYyIsIlJhbmdlTGVuZ3RoIjo0LCJSZWZlcmVuY2VJZCI6ImI4ZTYxN2QxLTcyMTUtNGM1Ny1iOGE3LWIxOWM0MjNkZTk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}</w:instrText>
          </w:r>
          <w:r>
            <w:fldChar w:fldCharType="separate"/>
          </w:r>
          <w:r>
            <w:t>[56]</w:t>
          </w:r>
          <w:r>
            <w:fldChar w:fldCharType="end"/>
          </w:r>
        </w:sdtContent>
      </w:sdt>
      <w:r w:rsidRPr="00C06CD1">
        <w:t>. Однако они требуют больше вычислительных затрат и сложнее в реализации, чем явные методы Рунге-Кутта.</w:t>
      </w:r>
    </w:p>
    <w:p w14:paraId="67F5C2D6" w14:textId="77777777" w:rsidR="00901DB2" w:rsidRDefault="00901DB2" w:rsidP="001830AD">
      <w:pPr>
        <w:pStyle w:val="a3"/>
      </w:pPr>
      <w:r>
        <w:t xml:space="preserve">Альтернативой неявным 1 шаговым методам может быть </w:t>
      </w:r>
      <w:r w:rsidRPr="00EA5198">
        <w:rPr>
          <w:b/>
          <w:bCs/>
          <w:lang w:val="en-US"/>
        </w:rPr>
        <w:t>BDF</w:t>
      </w:r>
      <w:r w:rsidRPr="00EA5198">
        <w:rPr>
          <w:b/>
          <w:bCs/>
        </w:rPr>
        <w:t xml:space="preserve"> </w:t>
      </w:r>
      <w:r w:rsidRPr="002F0945">
        <w:t xml:space="preserve">- </w:t>
      </w:r>
      <w:r w:rsidRPr="00A807B9">
        <w:rPr>
          <w:lang w:val="en-US"/>
        </w:rPr>
        <w:t>backward</w:t>
      </w:r>
      <w:r w:rsidRPr="00A807B9">
        <w:t xml:space="preserve"> </w:t>
      </w:r>
      <w:r w:rsidRPr="00A807B9">
        <w:rPr>
          <w:lang w:val="en-US"/>
        </w:rPr>
        <w:t>differentiation</w:t>
      </w:r>
      <w:r w:rsidRPr="00A807B9">
        <w:t xml:space="preserve"> </w:t>
      </w:r>
      <w:r w:rsidRPr="00A807B9">
        <w:rPr>
          <w:lang w:val="en-US"/>
        </w:rPr>
        <w:t>formula</w:t>
      </w:r>
      <w:r>
        <w:t>,</w:t>
      </w:r>
      <w:r w:rsidRPr="00DD4F77">
        <w:t xml:space="preserve"> </w:t>
      </w:r>
      <w:r w:rsidRPr="00A807B9">
        <w:t>то есть формула обратно</w:t>
      </w:r>
      <w:r>
        <w:t>го</w:t>
      </w:r>
      <w:r w:rsidRPr="00A807B9">
        <w:t xml:space="preserve"> дифференци</w:t>
      </w:r>
      <w:r>
        <w:t xml:space="preserve">рования или по-другому - методы Гира </w:t>
      </w:r>
      <w:sdt>
        <w:sdtPr>
          <w:alias w:val="To edit, see citavi.com/edit"/>
          <w:tag w:val="CitaviPlaceholder#22eafd7e-4553-4b5f-9802-cb4c28614e3f"/>
          <w:id w:val="1301884277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xZWYzZTRjLTliZDAtNGFjMi04MGY3LTk3Y2Y2NDAxMDFkYSIsIlJhbmdlTGVuZ3RoIjo0LCJSZWZlcmVuY2VJZCI6ImM2ZjYyMmMzLTVkY2MtNDVjMy1iODhhLWJhZDEwNDk0MmZh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}</w:instrText>
          </w:r>
          <w:r>
            <w:fldChar w:fldCharType="separate"/>
          </w:r>
          <w:r>
            <w:t>[57]</w:t>
          </w:r>
          <w:r>
            <w:fldChar w:fldCharType="end"/>
          </w:r>
        </w:sdtContent>
      </w:sdt>
      <w:r>
        <w:t xml:space="preserve">. Он входит в семейство </w:t>
      </w:r>
      <w:r w:rsidRPr="00DD4F77">
        <w:t>неявных методов Рунге-Кутта</w:t>
      </w:r>
      <w:r>
        <w:t xml:space="preserve">, но является многошаговым. </w:t>
      </w:r>
      <w:r w:rsidRPr="00A807B9">
        <w:t>Это значит, что для вычисления производной y</w:t>
      </w:r>
      <w:r w:rsidRPr="00A807B9">
        <w:rPr>
          <w:rFonts w:hint="eastAsia"/>
        </w:rPr>
        <w:t>′</w:t>
      </w:r>
      <w:r>
        <w:t xml:space="preserve"> </w:t>
      </w:r>
      <w:r w:rsidRPr="00A807B9">
        <w:t xml:space="preserve">в точке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</m:oMath>
      <w:r>
        <w:t xml:space="preserve"> </w:t>
      </w:r>
      <w:r w:rsidRPr="00A807B9">
        <w:t xml:space="preserve">используются значения функции y в предыдущих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n-s+1</m:t>
            </m:r>
          </m:sub>
        </m:sSub>
      </m:oMath>
      <w:r w:rsidRPr="00A807B9">
        <w:t xml:space="preserve">. Общий вид BDF метода s-го порядка имеет </w:t>
      </w:r>
      <w:commentRangeStart w:id="300"/>
      <w:r w:rsidRPr="00A807B9">
        <w:t>вид</w:t>
      </w:r>
      <w:commentRangeEnd w:id="300"/>
      <w:r>
        <w:rPr>
          <w:rStyle w:val="af6"/>
          <w:rFonts w:eastAsia="SimSun" w:cstheme="minorBidi"/>
          <w:color w:val="auto"/>
          <w:lang w:eastAsia="en-US"/>
        </w:rPr>
        <w:commentReference w:id="300"/>
      </w:r>
      <w:r w:rsidRPr="00A807B9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3BF05BF" w14:textId="77777777" w:rsidTr="004C6295">
        <w:tc>
          <w:tcPr>
            <w:tcW w:w="500" w:type="pct"/>
          </w:tcPr>
          <w:p w14:paraId="5A407F81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77686A0D" w14:textId="77777777" w:rsidR="00901DB2" w:rsidRPr="00ED5CAD" w:rsidRDefault="007B5F81" w:rsidP="001830AD">
            <w:pPr>
              <w:pStyle w:val="a3"/>
            </w:pPr>
            <m:oMathPara>
              <m:oMath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hβf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7BB96E07" w14:textId="3F4EF786" w:rsidR="00901DB2" w:rsidRDefault="00901DB2" w:rsidP="001830AD">
            <w:pPr>
              <w:pStyle w:val="a3"/>
            </w:pPr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33</w:t>
            </w:r>
            <w:r w:rsidR="004719C4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24C25F6" w14:textId="77777777" w:rsidR="00901DB2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Pr="00DD4F77">
        <w:t xml:space="preserve"> - шаг интегрирования</w:t>
      </w:r>
    </w:p>
    <w:p w14:paraId="5E592356" w14:textId="77777777" w:rsidR="00901DB2" w:rsidRPr="00A807B9" w:rsidRDefault="007B5F81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DD4F77">
        <w:t>​ определяются из условия точности метода</w:t>
      </w:r>
    </w:p>
    <w:p w14:paraId="1CAD7356" w14:textId="77777777" w:rsidR="00901DB2" w:rsidRDefault="00901DB2" w:rsidP="001830AD">
      <w:pPr>
        <w:pStyle w:val="a2"/>
      </w:pPr>
      <w:r w:rsidRPr="00DD4F77">
        <w:lastRenderedPageBreak/>
        <w:t xml:space="preserve">BDF методы обладают хорошей устойчивостью и эффективностью при решении жестких систем дифференциальных уравнений. </w:t>
      </w:r>
      <w:r>
        <w:t>Естественно,</w:t>
      </w:r>
      <w:r w:rsidRPr="00DD4F77">
        <w:t xml:space="preserve"> они</w:t>
      </w:r>
      <w:r>
        <w:t xml:space="preserve"> также</w:t>
      </w:r>
      <w:r w:rsidRPr="00DD4F77">
        <w:t xml:space="preserve"> требуют решения нелинейных уравнений на каждом шаге итерационными методами.</w:t>
      </w:r>
      <w:r>
        <w:t xml:space="preserve"> Так как</w:t>
      </w:r>
      <w:r w:rsidRPr="00DD4F77">
        <w:t xml:space="preserve"> BDF метод для решения уравнений является одним из видов неявных методов Рунге-Кутта, поэтому имеет с ними много общего. Однако BDF методы имеют свои особенности и отличия от других неявных методов Рунге-Кутта</w:t>
      </w:r>
      <w:r>
        <w:t>:</w:t>
      </w:r>
    </w:p>
    <w:p w14:paraId="452E5C98" w14:textId="77777777" w:rsidR="00901DB2" w:rsidRPr="00DD4F77" w:rsidRDefault="00901DB2" w:rsidP="001830AD">
      <w:pPr>
        <w:pStyle w:val="a3"/>
        <w:numPr>
          <w:ilvl w:val="0"/>
          <w:numId w:val="7"/>
        </w:numPr>
      </w:pPr>
      <w:r>
        <w:rPr>
          <w:lang w:val="en-US"/>
        </w:rPr>
        <w:t>BDF</w:t>
      </w:r>
      <w:r w:rsidRPr="00DD4F77">
        <w:t xml:space="preserve"> </w:t>
      </w:r>
      <w:r>
        <w:t>методы</w:t>
      </w:r>
      <w:r w:rsidRPr="00DD4F77">
        <w:t xml:space="preserve"> имеют ограничение на максимальный порядок точности, равный шести</w:t>
      </w:r>
      <w:r>
        <w:t xml:space="preserve"> </w:t>
      </w:r>
      <w:sdt>
        <w:sdtPr>
          <w:alias w:val="To edit, see citavi.com/edit"/>
          <w:tag w:val="CitaviPlaceholder#8f0e1914-1aaf-4320-8b9f-44c32c5430c0"/>
          <w:id w:val="1726950864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YjJjZTgxLTI4YzMtNGY0Ny04ZjU5LTNjYWY4OWE2NjYxMiIsIlJhbmdlTGVuZ3RoIjo0LCJSZWZlcmVuY2VJZCI6IjgzMmQxZmQ2LTZiNjQtNDg4Zi1iZWFkLTE0Y2NmNTEzMm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odCw0LzQsNGA0YHQutC40LkiLCJNaWRkbGVOYW1lIjoi0JAuIiwiUHJvdGVjdGVkIjpmYWxzZSwiU2V4IjowLCJDcmVhdGVkQnkiOiJfSE9NRSIsIkNyZWF0ZWRPbiI6IjIwMjMtMDUtMTRUMTc6MTM6NDEiLCJNb2RpZmllZEJ5IjoiX0hPTUUiLCJJZCI6ImQzMzczMDdlLTNhMTktNGZjMS1hOTg4LWMzMWY4NGNmNmNiOS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T0YPQu9C40L0iLCJNaWRkbGVOYW1lIjoi0JIuIiwiUHJvdGVjdGVkIjpmYWxzZSwiU2V4IjowLCJDcmVhdGVkQnkiOiJfSE9NRSIsIkNyZWF0ZWRPbiI6IjIwMjMtMDUtMTRUMTc6MTM6NDEiLCJNb2RpZmllZEJ5IjoiX0hPTUUiLCJJZCI6ImRiOTExNDg0LWRjMjEtNDg1OC05YTQxLTI4MjQ4YmVjNTE1NiIsIk1vZGlmaWVkT24iOiIyMDIzLTA1LTE0VDE3OjEzOjQxIiwiUHJvamVjdCI6eyIkcmVmIjoiOCJ9fV0sIkNpdGF0aW9uS2V5Ijoi0KHQsNC8OD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zQvtGB0LrQstCwIiwiUHVibGlzaGVycyI6W3siJGlkIjoiMTA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}</w:instrText>
          </w:r>
          <w:r>
            <w:fldChar w:fldCharType="separate"/>
          </w:r>
          <w:r>
            <w:t>[58]</w:t>
          </w:r>
          <w:r>
            <w:fldChar w:fldCharType="end"/>
          </w:r>
        </w:sdtContent>
      </w:sdt>
      <w:r w:rsidRPr="00DD4F77">
        <w:t>.</w:t>
      </w:r>
      <w:r>
        <w:t xml:space="preserve"> </w:t>
      </w:r>
      <w:r w:rsidRPr="00DD4F77">
        <w:t>Другие неявные методы Рунге-Кутта могут иметь более высокий порядок точности при большем числе стадий.</w:t>
      </w:r>
    </w:p>
    <w:p w14:paraId="1EA30F75" w14:textId="77777777" w:rsidR="00901DB2" w:rsidRPr="00DD4F77" w:rsidRDefault="00901DB2" w:rsidP="001830AD">
      <w:pPr>
        <w:pStyle w:val="a3"/>
        <w:numPr>
          <w:ilvl w:val="0"/>
          <w:numId w:val="7"/>
        </w:numPr>
      </w:pPr>
      <w:r w:rsidRPr="00DD4F77">
        <w:t>BDF методы имеют фиксированный порядок точности для каждого числа стадий. Другие неявные методы Рунге-Кутта могут иметь разный порядок точности в зависимости от выбора коэффициентов.</w:t>
      </w:r>
    </w:p>
    <w:p w14:paraId="7094C5FB" w14:textId="77777777" w:rsidR="00901DB2" w:rsidRDefault="00901DB2" w:rsidP="001830AD">
      <w:pPr>
        <w:pStyle w:val="a3"/>
        <w:numPr>
          <w:ilvl w:val="0"/>
          <w:numId w:val="7"/>
        </w:numPr>
      </w:pPr>
      <w:r w:rsidRPr="00DD4F77">
        <w:t>BDF методы обладают высокой устойчивостью при решении жестких систем дифференциальных уравнений и могут использовать большие шаги интегрирования. Другие неявные методы Рунге-Кутта также хорошо подходят для жестких систем, но могут требовать более мелких шагов для достижения нужной точности</w:t>
      </w:r>
      <w:r>
        <w:t xml:space="preserve"> </w:t>
      </w:r>
      <w:sdt>
        <w:sdtPr>
          <w:alias w:val="To edit, see citavi.com/edit"/>
          <w:tag w:val="CitaviPlaceholder#dd7a392d-8aa8-4e1e-b873-c4f2ccbe3f13"/>
          <w:id w:val="-2031566102"/>
          <w:placeholder>
            <w:docPart w:val="BD4B2096E2DA4E1088190CAAE4FBDBB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ZGQ1NzcwLTI0Y2ItNGJlNy1iMjM1LTUxNDYyYjVkNjM2ZS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TNUMDI6Mjk6Mzc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NkZDdhMzkyZC04YWE4LTRlMWUtYjg3My1jNGYyY2NiZTNmMT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DD4F77">
        <w:t>.</w:t>
      </w:r>
    </w:p>
    <w:p w14:paraId="167C1D28" w14:textId="77777777" w:rsidR="00901DB2" w:rsidRPr="00A5027C" w:rsidRDefault="00901DB2" w:rsidP="001830AD">
      <w:pPr>
        <w:pStyle w:val="a3"/>
      </w:pPr>
      <w:r>
        <w:t xml:space="preserve">В связи с вышеизложенным </w:t>
      </w:r>
      <w:r w:rsidRPr="00321798">
        <w:t>выбранный</w:t>
      </w:r>
      <w:r>
        <w:t xml:space="preserve"> в данной работе метод – </w:t>
      </w:r>
      <w:r>
        <w:rPr>
          <w:lang w:val="en-US"/>
        </w:rPr>
        <w:t>BDF</w:t>
      </w:r>
      <w:r>
        <w:t>. Он наиболее устойчив и эффективен для решения данного типа задач. Но он приводит к необходимости решения нелинейной системы алгебраических уравнений.</w:t>
      </w:r>
    </w:p>
    <w:p w14:paraId="32773B75" w14:textId="77777777" w:rsidR="00901DB2" w:rsidRPr="00185B6A" w:rsidRDefault="00901DB2" w:rsidP="001830AD">
      <w:pPr>
        <w:pStyle w:val="31"/>
      </w:pPr>
      <w:bookmarkStart w:id="301" w:name="_Toc136296708"/>
      <w:bookmarkStart w:id="302" w:name="_Toc167708200"/>
      <w:bookmarkStart w:id="303" w:name="_Toc167809621"/>
      <w:bookmarkEnd w:id="298"/>
      <w:r>
        <w:t>Линеаризация системы и итерационное решение</w:t>
      </w:r>
      <w:bookmarkEnd w:id="301"/>
      <w:bookmarkEnd w:id="302"/>
      <w:bookmarkEnd w:id="303"/>
    </w:p>
    <w:p w14:paraId="2330CCA0" w14:textId="77777777" w:rsidR="00901DB2" w:rsidRDefault="00901DB2" w:rsidP="001830AD">
      <w:pPr>
        <w:pStyle w:val="a3"/>
      </w:pPr>
      <w:r>
        <w:t>Обычные методы решения простых систем, такие как г</w:t>
      </w:r>
      <w:r w:rsidRPr="007148E3">
        <w:t>рафический метод</w:t>
      </w:r>
      <w:r>
        <w:t>, а</w:t>
      </w:r>
      <w:r w:rsidRPr="007148E3">
        <w:t>лгебраический метод</w:t>
      </w:r>
      <w:r>
        <w:t xml:space="preserve"> преобразования в решаемую систему, не подходят, так как она слишком сложна. Следовательно, наилучшим вариантом </w:t>
      </w:r>
      <w:r>
        <w:lastRenderedPageBreak/>
        <w:t xml:space="preserve">является численный метод Ньютона-Рафсона </w:t>
      </w:r>
      <w:sdt>
        <w:sdtPr>
          <w:alias w:val="To edit, see citavi.com/edit"/>
          <w:tag w:val="CitaviPlaceholder#3c0c0b6a-51e7-4ff9-a393-34978e7a0b35"/>
          <w:id w:val="-612742967"/>
          <w:placeholder>
            <w:docPart w:val="15AD8F824BDE4EF183992EAD111A627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4YjIyMTM1LWVjZTgtNDU1OS04Y2U4LTZhZmVmODJhZmNiNCIsIlJhbmdlTGVuZ3RoIjo0LCJSZWZlcmVuY2VJZCI6IjY0YWE1YjA3LTA0MTYtNDEyYS1iMzE4LWQ0OTZmOWQ5NTR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}</w:instrText>
          </w:r>
          <w:r>
            <w:fldChar w:fldCharType="separate"/>
          </w:r>
          <w:r>
            <w:t>[60]</w:t>
          </w:r>
          <w:r>
            <w:fldChar w:fldCharType="end"/>
          </w:r>
        </w:sdtContent>
      </w:sdt>
      <w:r>
        <w:t>. Э</w:t>
      </w:r>
      <w:r w:rsidRPr="00B30060">
        <w:t>то итерационный численный метод нахождения корня (нуля) заданной функции или системы функций. Метод был впервые предложен Исааком Ньютоном для решения одного нелинейного уравнения, а затем обобщен Джозефом Рафсоном для решения систем нелинейных уравнений</w:t>
      </w:r>
      <w:r>
        <w:t>. Фактически это – метод линеаризации нелинейной задачи. Он</w:t>
      </w:r>
      <w:r w:rsidRPr="00B30060">
        <w:t xml:space="preserve"> основан на принципах простой итерации и геометрической интерпретации касательной</w:t>
      </w:r>
      <w:r>
        <w:t xml:space="preserve"> </w:t>
      </w:r>
      <w:sdt>
        <w:sdtPr>
          <w:alias w:val="To edit, see citavi.com/edit"/>
          <w:tag w:val="CitaviPlaceholder#425cfac5-118b-4702-a1cf-7df2a9153ec3"/>
          <w:id w:val="927852845"/>
          <w:placeholder>
            <w:docPart w:val="15AD8F824BDE4EF183992EAD111A627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2NWQ4Zjg4LTBjMzQtNDQ4ZC1iZWVlLTA0MTQwMWY3YTdmMy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TNUMDI6Mjk6Mzc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M0MjVjZmFjNS0xMThiLTQ3MDItYTFjZi03ZGYyYTkxNTNlYz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B30060">
        <w:t>. Для решения системы нелинейных уравнений вида: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74D49F4B" w14:textId="77777777" w:rsidTr="004C6295">
        <w:tc>
          <w:tcPr>
            <w:tcW w:w="482" w:type="pct"/>
          </w:tcPr>
          <w:p w14:paraId="2226D6CA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470AD3DB" w14:textId="77777777" w:rsidR="00901DB2" w:rsidRDefault="007B5F81" w:rsidP="001830AD">
            <w:pPr>
              <w:pStyle w:val="a3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056E558C" w14:textId="5742A55F" w:rsidR="00901DB2" w:rsidRDefault="00901DB2" w:rsidP="001830AD">
            <w:pPr>
              <w:pStyle w:val="a3"/>
            </w:pPr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34</w:t>
            </w:r>
            <w:r w:rsidR="004719C4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BEFEC5F" w14:textId="77777777" w:rsidR="00901DB2" w:rsidRDefault="00901DB2" w:rsidP="001830AD">
      <w:pPr>
        <w:pStyle w:val="a2"/>
      </w:pPr>
      <w:r>
        <w:t>м</w:t>
      </w:r>
      <w:r w:rsidRPr="00B30060">
        <w:t>етод Ньютона-Рафсона выполняет следующие шаги:</w:t>
      </w:r>
    </w:p>
    <w:p w14:paraId="5E4BB02F" w14:textId="77777777" w:rsidR="00901DB2" w:rsidRPr="00B30060" w:rsidRDefault="00901DB2" w:rsidP="001830AD">
      <w:pPr>
        <w:pStyle w:val="a2"/>
        <w:numPr>
          <w:ilvl w:val="0"/>
          <w:numId w:val="8"/>
        </w:numPr>
      </w:pPr>
      <w:r w:rsidRPr="00B30060">
        <w:t>Задается начальное приближение вектора решения</w:t>
      </w:r>
      <w:r>
        <w:t>:</w:t>
      </w:r>
    </w:p>
    <w:p w14:paraId="18B2D358" w14:textId="77777777" w:rsidR="00901DB2" w:rsidRDefault="00901DB2" w:rsidP="001830AD">
      <w:pPr>
        <w:pStyle w:val="a2"/>
        <w:rPr>
          <w:rFonts w:ascii="Segoe UI" w:hAnsi="Segoe UI"/>
        </w:rPr>
      </w:pPr>
      <w:r w:rsidRPr="00B30060">
        <w:rPr>
          <w:rFonts w:ascii="Segoe UI" w:hAnsi="Segoe UI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1F628966" w14:textId="77777777" w:rsidR="00901DB2" w:rsidRDefault="00901DB2" w:rsidP="001830AD">
      <w:pPr>
        <w:pStyle w:val="a2"/>
        <w:numPr>
          <w:ilvl w:val="0"/>
          <w:numId w:val="8"/>
        </w:numPr>
      </w:pPr>
      <w:r>
        <w:t xml:space="preserve">Вычисляется значение функций </w:t>
      </w:r>
      <m:oMath>
        <m:sSub>
          <m:sSubPr>
            <m:ctrlPr>
              <w:rPr>
                <w:rStyle w:val="mord"/>
                <w:rFonts w:ascii="Cambria Math" w:hAnsi="Cambria Math"/>
              </w:rPr>
            </m:ctrlPr>
          </m:sSubPr>
          <m:e>
            <m:r>
              <w:rPr>
                <w:rStyle w:val="mord"/>
                <w:rFonts w:ascii="Cambria Math" w:hAnsi="Cambria Math"/>
              </w:rPr>
              <m:t>f</m:t>
            </m:r>
          </m:e>
          <m:sub>
            <m:r>
              <w:rPr>
                <w:rStyle w:val="mord"/>
                <w:rFonts w:ascii="Cambria Math" w:hAnsi="Cambria Math"/>
              </w:rPr>
              <m:t>i</m:t>
            </m:r>
          </m:sub>
        </m:sSub>
        <m:d>
          <m:dPr>
            <m:ctrlPr>
              <w:rPr>
                <w:rStyle w:val="mord"/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Style w:val="mord"/>
                    <w:rFonts w:ascii="Cambria Math" w:hAnsi="Cambria Math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Style w:val="mord"/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Style w:val="mord"/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и их частных производных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 </w:t>
      </w:r>
      <w:r w:rsidRPr="00B30060">
        <w:t>в точке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9F2605">
        <w:t xml:space="preserve"> </w:t>
      </w:r>
      <w:r>
        <w:t>–</w:t>
      </w:r>
      <w:r w:rsidRPr="009F2605">
        <w:t xml:space="preserve"> </w:t>
      </w:r>
      <w:r>
        <w:t>номер шага итерации (не времени)</w:t>
      </w:r>
    </w:p>
    <w:p w14:paraId="223DCAE6" w14:textId="77777777" w:rsidR="00901DB2" w:rsidRDefault="00901DB2" w:rsidP="001830AD">
      <w:pPr>
        <w:pStyle w:val="a2"/>
        <w:numPr>
          <w:ilvl w:val="0"/>
          <w:numId w:val="8"/>
        </w:numPr>
      </w:pPr>
      <w:r w:rsidRPr="00B30060">
        <w:t>Составляется и решается</w:t>
      </w:r>
      <w:r>
        <w:t xml:space="preserve"> с использованием одного из различных методов</w:t>
      </w:r>
      <w:r w:rsidRPr="00B30060">
        <w:t xml:space="preserve"> система линейных уравнений</w:t>
      </w:r>
      <w:r>
        <w:t xml:space="preserve"> </w:t>
      </w:r>
      <w:r w:rsidRPr="00B30060">
        <w:t>для приращения вектора решения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:rsidRPr="000053E7" w14:paraId="5F262FDA" w14:textId="77777777" w:rsidTr="004C6295">
        <w:tc>
          <w:tcPr>
            <w:tcW w:w="482" w:type="pct"/>
          </w:tcPr>
          <w:p w14:paraId="379D9FEA" w14:textId="77777777" w:rsidR="00901DB2" w:rsidRPr="000053E7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350C9CFD" w14:textId="77777777" w:rsidR="00901DB2" w:rsidRPr="000053E7" w:rsidRDefault="007B5F81" w:rsidP="001830AD">
            <w:pPr>
              <w:pStyle w:val="a3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3FEF6C9A" w14:textId="58F977B2" w:rsidR="00901DB2" w:rsidRPr="000053E7" w:rsidRDefault="00901DB2" w:rsidP="001830AD">
            <w:pPr>
              <w:pStyle w:val="a3"/>
            </w:pPr>
            <w:r w:rsidRPr="000053E7"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35</w:t>
            </w:r>
            <w:r w:rsidR="004719C4">
              <w:rPr>
                <w:noProof/>
              </w:rPr>
              <w:fldChar w:fldCharType="end"/>
            </w:r>
            <w:r w:rsidRPr="000053E7">
              <w:t>)</w:t>
            </w:r>
          </w:p>
        </w:tc>
      </w:tr>
    </w:tbl>
    <w:p w14:paraId="5706AB37" w14:textId="77777777" w:rsidR="00901DB2" w:rsidRDefault="00901DB2" w:rsidP="001830AD">
      <w:pPr>
        <w:pStyle w:val="a3"/>
        <w:numPr>
          <w:ilvl w:val="0"/>
          <w:numId w:val="8"/>
        </w:numPr>
      </w:pPr>
      <w:r w:rsidRPr="004D1C5D">
        <w:t>Вычисляется следующее приближение вектора решения по формуле: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52596B82" w14:textId="77777777" w:rsidTr="004C6295">
        <w:tc>
          <w:tcPr>
            <w:tcW w:w="482" w:type="pct"/>
          </w:tcPr>
          <w:p w14:paraId="35E341D6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6A6174F3" w14:textId="77777777" w:rsidR="00901DB2" w:rsidRDefault="007B5F81" w:rsidP="001830AD">
            <w:pPr>
              <w:pStyle w:val="a3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+Δ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537" w:type="pct"/>
            <w:vAlign w:val="center"/>
          </w:tcPr>
          <w:p w14:paraId="37D06FAF" w14:textId="0C2CB005" w:rsidR="00901DB2" w:rsidRDefault="00901DB2" w:rsidP="001830AD">
            <w:pPr>
              <w:pStyle w:val="a3"/>
            </w:pPr>
            <w:bookmarkStart w:id="304" w:name="_Ref166466904"/>
            <w:r>
              <w:t>(</w:t>
            </w:r>
            <w:r w:rsidR="004719C4">
              <w:fldChar w:fldCharType="begin"/>
            </w:r>
            <w:r w:rsidR="004719C4">
              <w:instrText xml:space="preserve"> SEQ Формула \*ARABIC </w:instrText>
            </w:r>
            <w:r w:rsidR="004719C4">
              <w:fldChar w:fldCharType="separate"/>
            </w:r>
            <w:r w:rsidR="002F4324">
              <w:rPr>
                <w:noProof/>
              </w:rPr>
              <w:t>36</w:t>
            </w:r>
            <w:r w:rsidR="004719C4">
              <w:rPr>
                <w:noProof/>
              </w:rPr>
              <w:fldChar w:fldCharType="end"/>
            </w:r>
            <w:r>
              <w:t>)</w:t>
            </w:r>
            <w:bookmarkEnd w:id="304"/>
          </w:p>
        </w:tc>
      </w:tr>
    </w:tbl>
    <w:p w14:paraId="4B7E3963" w14:textId="77777777" w:rsidR="00901DB2" w:rsidRDefault="00901DB2" w:rsidP="001830AD">
      <w:pPr>
        <w:pStyle w:val="a2"/>
        <w:numPr>
          <w:ilvl w:val="0"/>
          <w:numId w:val="8"/>
        </w:numPr>
      </w:pPr>
      <w:r w:rsidRPr="004D1C5D">
        <w:t>Проверяется условие окончания итерационного процесса</w:t>
      </w:r>
    </w:p>
    <w:p w14:paraId="446C58AA" w14:textId="77777777" w:rsidR="00901DB2" w:rsidRDefault="00901DB2" w:rsidP="001830AD">
      <w:pPr>
        <w:pStyle w:val="a3"/>
      </w:pPr>
      <w:r>
        <w:t>Пока не будет достигнуто конечное время, итерационный процесс повторяется для каждого шага по времени, при этом на каждой итерации решается система линейных алгебраических уравнений с помощью одного из методов.</w:t>
      </w:r>
    </w:p>
    <w:p w14:paraId="0B925976" w14:textId="77777777" w:rsidR="00901DB2" w:rsidRDefault="00901DB2" w:rsidP="001830AD">
      <w:pPr>
        <w:pStyle w:val="31"/>
      </w:pPr>
      <w:bookmarkStart w:id="305" w:name="_Toc136296709"/>
      <w:bookmarkStart w:id="306" w:name="_Toc167708201"/>
      <w:bookmarkStart w:id="307" w:name="_Toc167809622"/>
      <w:r>
        <w:t>Решение СЛАУ</w:t>
      </w:r>
      <w:bookmarkEnd w:id="305"/>
      <w:bookmarkEnd w:id="306"/>
      <w:bookmarkEnd w:id="307"/>
    </w:p>
    <w:p w14:paraId="087EC655" w14:textId="77777777" w:rsidR="00901DB2" w:rsidRDefault="00901DB2" w:rsidP="001830AD">
      <w:pPr>
        <w:pStyle w:val="a3"/>
      </w:pPr>
      <w:r>
        <w:t xml:space="preserve">Таких методов решения систем линейных алгебраических уравнений (СЛАУ) большое количество, многие из них описаны в учебниках, пособиях </w:t>
      </w:r>
      <w:sdt>
        <w:sdtPr>
          <w:alias w:val="To edit, see citavi.com/edit"/>
          <w:tag w:val="CitaviPlaceholder#b6ff77e7-f4bb-4f10-98b4-37fe1db90416"/>
          <w:id w:val="-484787719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YmRlNGJlLTZlODktNGUyMS04YTQyLTk0YjE5N2U3YzRkNiIsIlJhbmdlTGVuZ3RoIjo0LCJSZWZlcmVuY2VJZCI6ImJhNDg4NTNiLTU0OGUtNGU5MC1hZWI4LTA0MjFjZjY3NDA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Qu0JMuIiwiTGFzdE5hbWUiOiLQkNCy0YXQsNC00LjQtdCyIiwiUHJvdGVjdGVkIjpmYWxzZSwiU2V4IjowLCJDcmVhdGVkQnkiOiJfSE9NRSIsIkNyZWF0ZWRPbiI6IjIwMjMtMDUtMTRUMTc6MTM6NDEiLCJNb2RpZmllZEJ5IjoiX0hPTUUiLCJJZCI6IjNiNWZkNmJlLTZjNzctNDc1OC1hNjUyLWM3NmEzZjk1NDEzNCIsIk1vZGlmaWVkT24iOiIyMDIzLTA1LTE0VDE3OjEzOjQxIiwiUHJvamVjdCI6eyIkaWQiOiI4IiwiJHR5cGUiOiJTd2lzc0FjYWRlbWljLkNpdGF2aS5Qcm9qZWN0LCBTd2lzc0FjYWRlbWljLkNpdGF2aSJ9fV0sIkNpdGF0aW9uS2V5Ijoi0JDQstGFMT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}</w:instrText>
          </w:r>
          <w:r>
            <w:fldChar w:fldCharType="separate"/>
          </w:r>
          <w:r>
            <w:t>[61]</w:t>
          </w:r>
          <w:r>
            <w:fldChar w:fldCharType="end"/>
          </w:r>
        </w:sdtContent>
      </w:sdt>
      <w:r>
        <w:t xml:space="preserve"> и в специализированной литературе </w:t>
      </w:r>
      <w:sdt>
        <w:sdtPr>
          <w:alias w:val="To edit, see citavi.com/edit"/>
          <w:tag w:val="CitaviPlaceholder#ca4e1632-4df6-466c-87ab-fa88174d5acd"/>
          <w:id w:val="1483962154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xNmE1NzQzLWQxZDAtNDIzMy05ZjU0LTQ4YjZkMWUyNmVmNSIsIlJhbmdlTGVuZ3RoIjo0LCJSZWZlcmVuY2VJZCI6IjA0NzFkM2UzLTg1YTUtNDI4Yy04NzA4LTlmYWQwMDAxNW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}</w:instrText>
          </w:r>
          <w:r>
            <w:fldChar w:fldCharType="separate"/>
          </w:r>
          <w:r>
            <w:t>[62]</w:t>
          </w:r>
          <w:r>
            <w:fldChar w:fldCharType="end"/>
          </w:r>
        </w:sdtContent>
      </w:sdt>
      <w:r>
        <w:t>. По способу нахождения решения существуют 2 больших класса таких методов:</w:t>
      </w:r>
    </w:p>
    <w:p w14:paraId="028B62C8" w14:textId="77777777" w:rsidR="00901DB2" w:rsidRDefault="00901DB2" w:rsidP="001830AD">
      <w:pPr>
        <w:pStyle w:val="a3"/>
        <w:numPr>
          <w:ilvl w:val="0"/>
          <w:numId w:val="9"/>
        </w:numPr>
      </w:pPr>
      <w:r w:rsidRPr="004D3883">
        <w:t xml:space="preserve">Прямые решатели (direct solvers) — это </w:t>
      </w:r>
      <w:r>
        <w:t>алгоритмы</w:t>
      </w:r>
      <w:r w:rsidRPr="004D3883">
        <w:t xml:space="preserve">, которые находят точное или приближенное решение системы линейных уравнений </w:t>
      </w:r>
      <w:r>
        <w:t>за один шаг</w:t>
      </w:r>
      <w:r w:rsidRPr="004D3883">
        <w:t>. Прямые решатели обладают высокой надежностью и точностью, но требуют большого объема памяти и времени для работы, особенно при больших размерах системы</w:t>
      </w:r>
      <w:r>
        <w:t xml:space="preserve"> </w:t>
      </w:r>
      <w:sdt>
        <w:sdtPr>
          <w:alias w:val="To edit, see citavi.com/edit"/>
          <w:tag w:val="CitaviPlaceholder#5fb888d3-e219-403d-bab4-0ebae5bb8008"/>
          <w:id w:val="-453481699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hMjY0OWI3LTZhNTYtNDYwNi1hNTc1LWJmMjg1NDAxZjE3YSIsIlJhbmdlTGVuZ3RoIjo0LCJSZWZlcmVuY2VJZCI6IjBiNTY1NjQxLTk5NzUtNGU2Mi1iYjA4LTI5NDU3ZTE2ZmRm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}</w:instrText>
          </w:r>
          <w:r>
            <w:fldChar w:fldCharType="separate"/>
          </w:r>
          <w:r>
            <w:t>[63]</w:t>
          </w:r>
          <w:r>
            <w:fldChar w:fldCharType="end"/>
          </w:r>
        </w:sdtContent>
      </w:sdt>
      <w:r w:rsidRPr="004D3883">
        <w:t>.</w:t>
      </w:r>
    </w:p>
    <w:p w14:paraId="3859331A" w14:textId="77777777" w:rsidR="00901DB2" w:rsidRDefault="00901DB2" w:rsidP="001830AD">
      <w:pPr>
        <w:pStyle w:val="a3"/>
        <w:numPr>
          <w:ilvl w:val="0"/>
          <w:numId w:val="9"/>
        </w:numPr>
      </w:pPr>
      <w:r w:rsidRPr="00D04235">
        <w:lastRenderedPageBreak/>
        <w:t xml:space="preserve">Итерационные решатели (iterative solvers) — это </w:t>
      </w:r>
      <w:r>
        <w:t>алгоритмы</w:t>
      </w:r>
      <w:r w:rsidRPr="00D04235">
        <w:t>, которые находят приближенное решение системы линейных уравнений за счет повторения некоторого процесса уточнения решения до достижения заданной точности. Итерационные решатели требуют меньше памяти и времени для работы, чем прямые решатели, но могут быть нестабильными или медленно сходящимися для некоторых систем</w:t>
      </w:r>
      <w:r>
        <w:t xml:space="preserve"> </w:t>
      </w:r>
      <w:sdt>
        <w:sdtPr>
          <w:alias w:val="To edit, see citavi.com/edit"/>
          <w:tag w:val="CitaviPlaceholder#2b9ce454-2039-4250-a0b7-7b2a9c017be8"/>
          <w:id w:val="-1491552715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YjhjNGMxLTY1NjItNGJhNS1iZmFhLWJiOTcyYzIwMWY0NCIsIlJhbmdlTGVuZ3RoIjo0LCJSZWZlcmVuY2VJZCI6IjUyZjhmNDJmLTcyMGYtNGUwNC1iNzA2LTI1ZDhmM2ViZTdj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}</w:instrText>
          </w:r>
          <w:r>
            <w:fldChar w:fldCharType="separate"/>
          </w:r>
          <w:r>
            <w:t>[64]</w:t>
          </w:r>
          <w:r>
            <w:fldChar w:fldCharType="end"/>
          </w:r>
        </w:sdtContent>
      </w:sdt>
      <w:r w:rsidRPr="00D04235">
        <w:t>.</w:t>
      </w:r>
    </w:p>
    <w:p w14:paraId="510A38E0" w14:textId="77777777" w:rsidR="00901DB2" w:rsidRPr="00983B76" w:rsidRDefault="00901DB2" w:rsidP="001830AD">
      <w:pPr>
        <w:pStyle w:val="a3"/>
      </w:pPr>
      <w:r w:rsidRPr="00D04235">
        <w:t xml:space="preserve">Выбор оптимального </w:t>
      </w:r>
      <w:r w:rsidRPr="0015000C">
        <w:t>решателя</w:t>
      </w:r>
      <w:r w:rsidRPr="00D04235">
        <w:t xml:space="preserve"> линейных алгебраических уравнений зависит от многих факторов, таких как размер системы, число обусловленности матрицы, структура матрицы, доступная память и процессоры. В общем случае, прямые решатели подходят для малых или средних систем с хорошим числом обусловленности и достаточной памятью. Итерационные решатели подходят для больших или плохо обусловленных систем с ограниченной памятью или параллельными вычислениями.</w:t>
      </w:r>
      <w:r w:rsidRPr="0015000C">
        <w:t xml:space="preserve"> </w:t>
      </w:r>
      <w:r>
        <w:t xml:space="preserve">Используемый в данной работе алгоритм – </w:t>
      </w:r>
      <w:r w:rsidRPr="00D04235">
        <w:t>PARDISO</w:t>
      </w:r>
      <w:r>
        <w:t>. Это прямой решатель</w:t>
      </w:r>
      <w:r w:rsidRPr="00936AF3">
        <w:t xml:space="preserve"> линейных алгебраических уравнений. PARDISO означает Parallel Direct Sparse Solver</w:t>
      </w:r>
      <w:r>
        <w:t>, он</w:t>
      </w:r>
      <w:r w:rsidRPr="00936AF3">
        <w:t xml:space="preserve"> использует метод LU-разложения для нахождения точного или приближенного решения системы линейных уравнений</w:t>
      </w:r>
      <w:r>
        <w:t xml:space="preserve">, </w:t>
      </w:r>
      <w:r w:rsidRPr="00936AF3">
        <w:t>поддерживает параллельные вычисления на многопроцессорных и многоядерных системах и может эффективно решать большие и сложные системы</w:t>
      </w:r>
      <w:r>
        <w:t xml:space="preserve"> </w:t>
      </w:r>
      <w:sdt>
        <w:sdtPr>
          <w:alias w:val="To edit, see citavi.com/edit"/>
          <w:tag w:val="CitaviPlaceholder#03de603a-5fb6-4136-9cdf-9e95df205c5e"/>
          <w:id w:val="-940920774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ZjNjg5MjgxLWRmMzctNDkyNS1iZjVlLWJhN2Q3OTk4Y2QzYiIsIlJhbmdlTGVuZ3RoIjo0LCJSZWZlcmVuY2VJZCI6IjIzNzg2NzE5LWU0ZTctNDA2MC1hNTJkLWQ2ZDVhMDRiYmY4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MTY3LTgxOTEoMDEpMDAxMzUtMSIsIlVyaVN0cmluZyI6Imh0dHBzOi8vZG9pLm9yZy8xMC4xMDE2L1MwMTY3LTgxOTEoMDEpMDAxMzUt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}</w:instrText>
          </w:r>
          <w:r>
            <w:fldChar w:fldCharType="separate"/>
          </w:r>
          <w:r>
            <w:t>[65]</w:t>
          </w:r>
          <w:r>
            <w:fldChar w:fldCharType="end"/>
          </w:r>
        </w:sdtContent>
      </w:sdt>
      <w:r w:rsidRPr="00936AF3">
        <w:t xml:space="preserve">. PARDISO также имеет ряд опций для настройки параметров решателя, таких как </w:t>
      </w:r>
      <w:r>
        <w:t>пре</w:t>
      </w:r>
      <w:r w:rsidRPr="00936AF3">
        <w:t>обуславливатель, стратегия переупорядочивания, уровень диагностики и т.д.</w:t>
      </w:r>
      <w:r w:rsidRPr="0015000C">
        <w:t xml:space="preserve"> </w:t>
      </w:r>
      <w:r w:rsidRPr="004516FC">
        <w:t xml:space="preserve">Преобуславливатель — это специальная матрица, которая используется для улучшения сходимости итерационных методов решения систем линейных алгебраических уравнений. </w:t>
      </w:r>
      <w:r>
        <w:t>Он</w:t>
      </w:r>
      <w:r w:rsidRPr="004516FC">
        <w:t xml:space="preserve"> применяется к исходной системе уравнений так, чтобы получить эквивалентную систему с меньшим числом обусловленности. Пр</w:t>
      </w:r>
      <w:r>
        <w:t>е</w:t>
      </w:r>
      <w:r w:rsidRPr="004516FC">
        <w:t xml:space="preserve">обуславливатель может быть левым или правым, в зависимости от того, с какой стороны он умножается на матрицу системы. Существуют разные виды преобуславливателей, например, диагональный, </w:t>
      </w:r>
      <w:r w:rsidRPr="004516FC">
        <w:lastRenderedPageBreak/>
        <w:t>неполный LU-разложения, многосеточный и др. Преобуславливание позволяет ускорить работу итерационных решателей и снизить требования к памяти и процессорам.</w:t>
      </w:r>
      <w:r w:rsidRPr="0015000C">
        <w:t xml:space="preserve"> </w:t>
      </w:r>
      <w:r>
        <w:t>Поэтому</w:t>
      </w:r>
      <w:r w:rsidRPr="00936AF3">
        <w:t xml:space="preserve"> PARDISO является одним из наиболее быстрых и надежных прямых решателей и подходит для малых или средних систем и достаточной памятью</w:t>
      </w:r>
      <w:r>
        <w:t xml:space="preserve">. Подробнее о нем можно найти в специальной технической литературе или на сайте </w:t>
      </w:r>
      <w:r w:rsidRPr="00936AF3">
        <w:t>Intel® oneAPI Math Kernel Library</w:t>
      </w:r>
      <w:r>
        <w:t xml:space="preserve"> </w:t>
      </w:r>
      <w:sdt>
        <w:sdtPr>
          <w:alias w:val="To edit, see citavi.com/edit"/>
          <w:tag w:val="CitaviPlaceholder#7fbb033a-102b-4602-9f1c-8d710ac6d0b8"/>
          <w:id w:val="-537504149"/>
          <w:placeholder>
            <w:docPart w:val="BB3811E3ADCD4A51A43EA76326F8405A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OTQ2Y2MxLWIyOGMtNGJhOS04MmZjLTAzZTE4NjhmODA3MyIsIlJhbmdlTGVuZ3RoIjo0LCJSZWZlcmVuY2VJZCI6IjFlZDBkZWMyLWE1ZTYtNDA4Yi1iM2RlLWFmZTc4MmM5ZGVh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JbnRlbCIsIlByb3RlY3RlZCI6ZmFsc2UsIlNleCI6MCwiQ3JlYXRlZEJ5IjoiX0hPTUUiLCJDcmVhdGVkT24iOiIyMDIzLTA1LTE0VDE3OjEzOjQxIiwiTW9kaWZpZWRCeSI6Il9IT01FIiwiSWQiOiIyZWRjNTI1NS1iYjgyLTQ3YzAtYWJjYS1mZDNlZmJiMTdlYTYiLCJNb2RpZmllZE9uIjoiMjAyMy0wNS0xNFQxNzoxMzo0MSIsIlByb2plY3QiOnsiJGlkIjoiOCIsIiR0eXBlIjoiU3dpc3NBY2FkZW1pYy5DaXRhdmkuUHJvamVjdCwgU3dpc3NBY2FkZW1pYy5DaXRhdmkifX1dLCJDaXRhdGlvbktleSI6IkludCIsIkNpdGF0aW9uS2V5VXBkYXRlVHlwZSI6MS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W50ZWwuY29tL2NvbnRlbnQvd3d3L3VzL2VuL2RvY3Mvb25lbWtsL2RldmVsb3Blci1yZWZlcmVuY2UtYy8yMDIzLTAvb25lbWtsLXBhcmRpc28tcGFyYWxsZWwtZGlyZWN0LXNwYXJzZS1zb2x2ZXItaWZhY2UuaHRtbCIsIlVyaVN0cmluZyI6Imh0dHBzOi8vd3d3LmludGVsLmNvbS9jb250ZW50L3d3dy91cy9lbi9kb2NzL29uZW1rbC9kZXZlbG9wZXItcmVmZXJlbmNlLWMvMjAyMy0wL29uZW1rbC1wYXJkaXNvLXBhcmFsbGVsLWRpcmVjdC1zcGFyc2Utc29sdmVyLWlmYWNl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}</w:instrText>
          </w:r>
          <w:r>
            <w:fldChar w:fldCharType="separate"/>
          </w:r>
          <w:r>
            <w:t>[66]</w:t>
          </w:r>
          <w:r>
            <w:fldChar w:fldCharType="end"/>
          </w:r>
        </w:sdtContent>
      </w:sdt>
      <w:r>
        <w:t>.</w:t>
      </w:r>
    </w:p>
    <w:p w14:paraId="1E53B52A" w14:textId="77777777" w:rsidR="007A6C1D" w:rsidRDefault="007A6C1D" w:rsidP="005365E7">
      <w:pPr>
        <w:pStyle w:val="a3"/>
      </w:pPr>
    </w:p>
    <w:p w14:paraId="3FC0368E" w14:textId="77777777" w:rsidR="00901DB2" w:rsidRPr="00901DB2" w:rsidRDefault="00901DB2" w:rsidP="001830AD">
      <w:pPr>
        <w:pStyle w:val="a3"/>
      </w:pPr>
    </w:p>
    <w:sectPr w:rsidR="00901DB2" w:rsidRPr="00901DB2" w:rsidSect="008B7097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1906" w:h="16838"/>
      <w:pgMar w:top="1135" w:right="849" w:bottom="2127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9" w:author="STRANGER" w:date="2024-05-27T12:28:00Z" w:initials="S">
    <w:p w14:paraId="5998390F" w14:textId="2A817886" w:rsidR="003F2C8A" w:rsidRDefault="003F2C8A">
      <w:pPr>
        <w:pStyle w:val="af7"/>
      </w:pPr>
      <w:r>
        <w:rPr>
          <w:rStyle w:val="af6"/>
        </w:rPr>
        <w:annotationRef/>
      </w:r>
      <w:r>
        <w:t>Добавил примечаниек</w:t>
      </w:r>
    </w:p>
  </w:comment>
  <w:comment w:id="90" w:author="STRANGER" w:date="2024-05-22T12:13:00Z" w:initials="S">
    <w:p w14:paraId="11060C64" w14:textId="7FDC67C5" w:rsidR="003F2C8A" w:rsidRDefault="003F2C8A">
      <w:pPr>
        <w:pStyle w:val="af7"/>
      </w:pPr>
      <w:r>
        <w:rPr>
          <w:rStyle w:val="af6"/>
        </w:rPr>
        <w:annotationRef/>
      </w:r>
      <w:r>
        <w:t>нужно что то еще писать про это?</w:t>
      </w:r>
    </w:p>
  </w:comment>
  <w:comment w:id="201" w:author="STRANGER" w:date="2024-05-27T13:52:00Z" w:initials="S">
    <w:p w14:paraId="3F7ED79E" w14:textId="09672988" w:rsidR="003F2C8A" w:rsidRDefault="003F2C8A">
      <w:pPr>
        <w:pStyle w:val="af7"/>
      </w:pPr>
      <w:r>
        <w:rPr>
          <w:rStyle w:val="af6"/>
        </w:rPr>
        <w:annotationRef/>
      </w:r>
      <w:r>
        <w:t>источники</w:t>
      </w:r>
    </w:p>
  </w:comment>
  <w:comment w:id="202" w:author="STRANGER" w:date="2024-05-27T13:54:00Z" w:initials="S">
    <w:p w14:paraId="64274587" w14:textId="2A4C17C9" w:rsidR="003F2C8A" w:rsidRDefault="003F2C8A">
      <w:pPr>
        <w:pStyle w:val="af7"/>
      </w:pPr>
      <w:r>
        <w:rPr>
          <w:rStyle w:val="af6"/>
        </w:rPr>
        <w:annotationRef/>
      </w:r>
      <w:r>
        <w:t>источник</w:t>
      </w:r>
    </w:p>
  </w:comment>
  <w:comment w:id="213" w:author="STRANGER" w:date="2024-05-27T14:06:00Z" w:initials="S">
    <w:p w14:paraId="7DD61976" w14:textId="478B8FFF" w:rsidR="003F2C8A" w:rsidRDefault="003F2C8A">
      <w:pPr>
        <w:pStyle w:val="af7"/>
      </w:pPr>
      <w:r>
        <w:rPr>
          <w:rStyle w:val="af6"/>
        </w:rPr>
        <w:annotationRef/>
      </w:r>
      <w:r>
        <w:t>надо ли это писать?</w:t>
      </w:r>
    </w:p>
  </w:comment>
  <w:comment w:id="300" w:author="HOME" w:date="2023-05-27T23:19:00Z" w:initials="H">
    <w:p w14:paraId="1034BE59" w14:textId="77777777" w:rsidR="003F2C8A" w:rsidRDefault="003F2C8A" w:rsidP="00901DB2">
      <w:pPr>
        <w:pStyle w:val="af7"/>
      </w:pPr>
      <w:r>
        <w:rPr>
          <w:rStyle w:val="af6"/>
        </w:rPr>
        <w:annotationRef/>
      </w:r>
      <w:r>
        <w:t>Исправил формулу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98390F" w15:done="0"/>
  <w15:commentEx w15:paraId="11060C64" w15:done="0"/>
  <w15:commentEx w15:paraId="3F7ED79E" w15:done="0"/>
  <w15:commentEx w15:paraId="64274587" w15:done="0"/>
  <w15:commentEx w15:paraId="7DD61976" w15:done="0"/>
  <w15:commentEx w15:paraId="1034BE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9EC0331" w16cex:dateUtc="2024-05-13T00:10:00Z"/>
  <w16cex:commentExtensible w16cex:durableId="29DDB81A" w16cex:dateUtc="2024-05-02T03:58:00Z"/>
  <w16cex:commentExtensible w16cex:durableId="29E15713" w16cex:dateUtc="2024-05-04T21:53:00Z"/>
  <w16cex:commentExtensible w16cex:durableId="35639690" w16cex:dateUtc="2024-05-26T08:13:00Z"/>
  <w16cex:commentExtensible w16cex:durableId="29EC0509" w16cex:dateUtc="2024-05-13T00:18:00Z"/>
  <w16cex:commentExtensible w16cex:durableId="10DBE51B" w16cex:dateUtc="2024-05-26T08:16:00Z"/>
  <w16cex:commentExtensible w16cex:durableId="29EC053F" w16cex:dateUtc="2024-05-13T00:19:00Z"/>
  <w16cex:commentExtensible w16cex:durableId="29E5733C" w16cex:dateUtc="2024-05-08T00:42:00Z"/>
  <w16cex:commentExtensible w16cex:durableId="29E49119" w16cex:dateUtc="2024-05-07T08:38:00Z"/>
  <w16cex:commentExtensible w16cex:durableId="29E4B3D6" w16cex:dateUtc="2024-05-07T11:06:00Z"/>
  <w16cex:commentExtensible w16cex:durableId="1AA8C716" w16cex:dateUtc="2024-05-26T08:21:00Z"/>
  <w16cex:commentExtensible w16cex:durableId="29CFDEF0" w16cex:dateUtc="2024-04-21T15:52:00Z"/>
  <w16cex:commentExtensible w16cex:durableId="29DC03BF" w16cex:dateUtc="2024-04-30T20:56:00Z"/>
  <w16cex:commentExtensible w16cex:durableId="66192225" w16cex:dateUtc="2024-05-26T08:23:00Z"/>
  <w16cex:commentExtensible w16cex:durableId="76001DED" w16cex:dateUtc="2024-05-26T08:25:00Z"/>
  <w16cex:commentExtensible w16cex:durableId="062DB1BF" w16cex:dateUtc="2024-05-26T08:26:00Z"/>
  <w16cex:commentExtensible w16cex:durableId="09671363" w16cex:dateUtc="2024-05-26T08:28:00Z"/>
  <w16cex:commentExtensible w16cex:durableId="281D0E76" w16cex:dateUtc="2023-05-27T2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98390F" w16cid:durableId="29FEFB08"/>
  <w16cid:commentId w16cid:paraId="11060C64" w16cid:durableId="29F85FF5"/>
  <w16cid:commentId w16cid:paraId="3F7ED79E" w16cid:durableId="29FF0EB1"/>
  <w16cid:commentId w16cid:paraId="64274587" w16cid:durableId="29FF0F2B"/>
  <w16cid:commentId w16cid:paraId="7DD61976" w16cid:durableId="29FF11CE"/>
  <w16cid:commentId w16cid:paraId="1034BE59" w16cid:durableId="281D0E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F71DA" w14:textId="77777777" w:rsidR="00BE44AB" w:rsidRDefault="00BE44AB" w:rsidP="00CD7465">
      <w:pPr>
        <w:spacing w:after="0" w:line="240" w:lineRule="auto"/>
      </w:pPr>
      <w:r>
        <w:separator/>
      </w:r>
    </w:p>
  </w:endnote>
  <w:endnote w:type="continuationSeparator" w:id="0">
    <w:p w14:paraId="3650E52A" w14:textId="77777777" w:rsidR="00BE44AB" w:rsidRDefault="00BE44AB" w:rsidP="00CD7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AFF6E3" w14:textId="77777777" w:rsidR="003F2C8A" w:rsidRDefault="003F2C8A">
    <w:pPr>
      <w:pStyle w:val="affff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12976968"/>
      <w:docPartObj>
        <w:docPartGallery w:val="Page Numbers (Bottom of Page)"/>
        <w:docPartUnique/>
      </w:docPartObj>
    </w:sdtPr>
    <w:sdtContent>
      <w:p w14:paraId="168663CC" w14:textId="2DDBA851" w:rsidR="003F2C8A" w:rsidRDefault="003F2C8A">
        <w:pPr>
          <w:pStyle w:val="affff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F55467" w14:textId="77777777" w:rsidR="003F2C8A" w:rsidRDefault="003F2C8A">
    <w:pPr>
      <w:pStyle w:val="afffff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ED7A52" w14:textId="77777777" w:rsidR="003F2C8A" w:rsidRDefault="003F2C8A">
    <w:pPr>
      <w:pStyle w:val="affff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A73BA" w14:textId="77777777" w:rsidR="00BE44AB" w:rsidRDefault="00BE44AB" w:rsidP="00CD7465">
      <w:pPr>
        <w:spacing w:after="0" w:line="240" w:lineRule="auto"/>
      </w:pPr>
      <w:r>
        <w:separator/>
      </w:r>
    </w:p>
  </w:footnote>
  <w:footnote w:type="continuationSeparator" w:id="0">
    <w:p w14:paraId="5618C319" w14:textId="77777777" w:rsidR="00BE44AB" w:rsidRDefault="00BE44AB" w:rsidP="00CD74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8B1AF2" w14:textId="77777777" w:rsidR="003F2C8A" w:rsidRDefault="003F2C8A">
    <w:pPr>
      <w:pStyle w:val="afffff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12F4A" w14:textId="77777777" w:rsidR="003F2C8A" w:rsidRDefault="003F2C8A">
    <w:pPr>
      <w:pStyle w:val="afffff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77773" w14:textId="77777777" w:rsidR="003F2C8A" w:rsidRDefault="003F2C8A">
    <w:pPr>
      <w:pStyle w:val="afffff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1B0B4C4"/>
    <w:lvl w:ilvl="0">
      <w:start w:val="1"/>
      <w:numFmt w:val="decimal"/>
      <w:pStyle w:val="5"/>
      <w:lvlText w:val="%1."/>
      <w:lvlJc w:val="left"/>
      <w:pPr>
        <w:tabs>
          <w:tab w:val="num" w:pos="1634"/>
        </w:tabs>
        <w:ind w:left="1634" w:hanging="360"/>
      </w:pPr>
    </w:lvl>
  </w:abstractNum>
  <w:abstractNum w:abstractNumId="1" w15:restartNumberingAfterBreak="0">
    <w:nsid w:val="FFFFFF7D"/>
    <w:multiLevelType w:val="singleLevel"/>
    <w:tmpl w:val="2CBC82A4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8806E9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F290B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B2C134E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A4710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5D6187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8FE8234"/>
    <w:lvl w:ilvl="0">
      <w:start w:val="1"/>
      <w:numFmt w:val="bullet"/>
      <w:pStyle w:val="41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FE05D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4B4FED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6C2C5F"/>
    <w:multiLevelType w:val="hybridMultilevel"/>
    <w:tmpl w:val="DB9A52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CC209B"/>
    <w:multiLevelType w:val="hybridMultilevel"/>
    <w:tmpl w:val="4934CF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3B5978"/>
    <w:multiLevelType w:val="hybridMultilevel"/>
    <w:tmpl w:val="1D2C7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81BB8"/>
    <w:multiLevelType w:val="hybridMultilevel"/>
    <w:tmpl w:val="3B9062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C26577"/>
    <w:multiLevelType w:val="multilevel"/>
    <w:tmpl w:val="4E2A2A5E"/>
    <w:lvl w:ilvl="0">
      <w:start w:val="1"/>
      <w:numFmt w:val="upperLetter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9372324"/>
    <w:multiLevelType w:val="hybridMultilevel"/>
    <w:tmpl w:val="CE484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93BAE"/>
    <w:multiLevelType w:val="hybridMultilevel"/>
    <w:tmpl w:val="943AEA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2886508"/>
    <w:multiLevelType w:val="hybridMultilevel"/>
    <w:tmpl w:val="77E4C2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417416C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341EAD"/>
    <w:multiLevelType w:val="hybridMultilevel"/>
    <w:tmpl w:val="58F2CAA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0" w15:restartNumberingAfterBreak="0">
    <w:nsid w:val="57410E26"/>
    <w:multiLevelType w:val="hybridMultilevel"/>
    <w:tmpl w:val="C56A06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743393"/>
    <w:multiLevelType w:val="hybridMultilevel"/>
    <w:tmpl w:val="B9B6ED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8AC74B2"/>
    <w:multiLevelType w:val="hybridMultilevel"/>
    <w:tmpl w:val="3BC09B9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0B06E0D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03CCF"/>
    <w:multiLevelType w:val="multilevel"/>
    <w:tmpl w:val="D0A61F58"/>
    <w:lvl w:ilvl="0">
      <w:start w:val="1"/>
      <w:numFmt w:val="decimal"/>
      <w:pStyle w:val="20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1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4"/>
  </w:num>
  <w:num w:numId="2">
    <w:abstractNumId w:val="12"/>
  </w:num>
  <w:num w:numId="3">
    <w:abstractNumId w:val="17"/>
  </w:num>
  <w:num w:numId="4">
    <w:abstractNumId w:val="19"/>
  </w:num>
  <w:num w:numId="5">
    <w:abstractNumId w:val="15"/>
  </w:num>
  <w:num w:numId="6">
    <w:abstractNumId w:val="22"/>
  </w:num>
  <w:num w:numId="7">
    <w:abstractNumId w:val="21"/>
  </w:num>
  <w:num w:numId="8">
    <w:abstractNumId w:val="23"/>
  </w:num>
  <w:num w:numId="9">
    <w:abstractNumId w:val="18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14"/>
  </w:num>
  <w:num w:numId="21">
    <w:abstractNumId w:val="10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20"/>
  </w:num>
  <w:num w:numId="3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xim Arsenyev">
    <w15:presenceInfo w15:providerId="Windows Live" w15:userId="4f0a88d6dd4adfac"/>
  </w15:person>
  <w15:person w15:author="STRANGER">
    <w15:presenceInfo w15:providerId="None" w15:userId="STRANGER"/>
  </w15:person>
  <w15:person w15:author="HOME">
    <w15:presenceInfo w15:providerId="None" w15:userId="HOM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visionView w:markup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612"/>
    <w:rsid w:val="000015D2"/>
    <w:rsid w:val="000066E8"/>
    <w:rsid w:val="0000738F"/>
    <w:rsid w:val="0001178A"/>
    <w:rsid w:val="0001450E"/>
    <w:rsid w:val="0001695F"/>
    <w:rsid w:val="00022E79"/>
    <w:rsid w:val="00023D58"/>
    <w:rsid w:val="0002558B"/>
    <w:rsid w:val="00025D16"/>
    <w:rsid w:val="0002676D"/>
    <w:rsid w:val="0003407D"/>
    <w:rsid w:val="0003468A"/>
    <w:rsid w:val="00036564"/>
    <w:rsid w:val="00037A0E"/>
    <w:rsid w:val="000523A5"/>
    <w:rsid w:val="000534C7"/>
    <w:rsid w:val="000623B5"/>
    <w:rsid w:val="000636AD"/>
    <w:rsid w:val="00065995"/>
    <w:rsid w:val="00070CB4"/>
    <w:rsid w:val="00070F4C"/>
    <w:rsid w:val="00072C8E"/>
    <w:rsid w:val="0007591B"/>
    <w:rsid w:val="00076ADB"/>
    <w:rsid w:val="0008021A"/>
    <w:rsid w:val="0008334A"/>
    <w:rsid w:val="0008355C"/>
    <w:rsid w:val="00084286"/>
    <w:rsid w:val="00084C50"/>
    <w:rsid w:val="00085433"/>
    <w:rsid w:val="00085FD0"/>
    <w:rsid w:val="00087BC9"/>
    <w:rsid w:val="00090C9C"/>
    <w:rsid w:val="000A6096"/>
    <w:rsid w:val="000A70BE"/>
    <w:rsid w:val="000A731B"/>
    <w:rsid w:val="000A762C"/>
    <w:rsid w:val="000B1FA6"/>
    <w:rsid w:val="000B558D"/>
    <w:rsid w:val="000B6BA7"/>
    <w:rsid w:val="000C0D12"/>
    <w:rsid w:val="000C1A5C"/>
    <w:rsid w:val="000C4096"/>
    <w:rsid w:val="000D08D2"/>
    <w:rsid w:val="000D2246"/>
    <w:rsid w:val="000D4956"/>
    <w:rsid w:val="000E1A1C"/>
    <w:rsid w:val="000E1E56"/>
    <w:rsid w:val="000E2856"/>
    <w:rsid w:val="000E29C9"/>
    <w:rsid w:val="000E3899"/>
    <w:rsid w:val="000F0A48"/>
    <w:rsid w:val="000F0C2C"/>
    <w:rsid w:val="000F3DBA"/>
    <w:rsid w:val="000F4513"/>
    <w:rsid w:val="000F7983"/>
    <w:rsid w:val="000F7A86"/>
    <w:rsid w:val="00100834"/>
    <w:rsid w:val="0010114C"/>
    <w:rsid w:val="00103D2C"/>
    <w:rsid w:val="00103E54"/>
    <w:rsid w:val="00104AEB"/>
    <w:rsid w:val="00106AED"/>
    <w:rsid w:val="00113068"/>
    <w:rsid w:val="00113B46"/>
    <w:rsid w:val="001215F9"/>
    <w:rsid w:val="00121867"/>
    <w:rsid w:val="00135E11"/>
    <w:rsid w:val="001420AE"/>
    <w:rsid w:val="00147DB5"/>
    <w:rsid w:val="0015157D"/>
    <w:rsid w:val="00151AE6"/>
    <w:rsid w:val="001546B8"/>
    <w:rsid w:val="0015511F"/>
    <w:rsid w:val="00155AD0"/>
    <w:rsid w:val="00160789"/>
    <w:rsid w:val="00162A7F"/>
    <w:rsid w:val="0016359E"/>
    <w:rsid w:val="0016460D"/>
    <w:rsid w:val="00167066"/>
    <w:rsid w:val="001706B1"/>
    <w:rsid w:val="0017302D"/>
    <w:rsid w:val="001771C7"/>
    <w:rsid w:val="0018078D"/>
    <w:rsid w:val="00181538"/>
    <w:rsid w:val="00182F8F"/>
    <w:rsid w:val="001830AD"/>
    <w:rsid w:val="00185797"/>
    <w:rsid w:val="00186BFC"/>
    <w:rsid w:val="00187311"/>
    <w:rsid w:val="001954ED"/>
    <w:rsid w:val="001A77C5"/>
    <w:rsid w:val="001B1CB0"/>
    <w:rsid w:val="001B4711"/>
    <w:rsid w:val="001B5A6B"/>
    <w:rsid w:val="001C0AE9"/>
    <w:rsid w:val="001C245A"/>
    <w:rsid w:val="001C469D"/>
    <w:rsid w:val="001C49ED"/>
    <w:rsid w:val="001C7937"/>
    <w:rsid w:val="001D20B7"/>
    <w:rsid w:val="001E0951"/>
    <w:rsid w:val="001E1746"/>
    <w:rsid w:val="001E4D15"/>
    <w:rsid w:val="001E6D54"/>
    <w:rsid w:val="00200CB7"/>
    <w:rsid w:val="0020113E"/>
    <w:rsid w:val="00211433"/>
    <w:rsid w:val="002114E5"/>
    <w:rsid w:val="00211D01"/>
    <w:rsid w:val="00214461"/>
    <w:rsid w:val="00220D86"/>
    <w:rsid w:val="002213E8"/>
    <w:rsid w:val="002229F2"/>
    <w:rsid w:val="0022641C"/>
    <w:rsid w:val="00227EB8"/>
    <w:rsid w:val="00232FCE"/>
    <w:rsid w:val="00234B2E"/>
    <w:rsid w:val="002361F2"/>
    <w:rsid w:val="00245C4F"/>
    <w:rsid w:val="00250AF8"/>
    <w:rsid w:val="00266885"/>
    <w:rsid w:val="002747E7"/>
    <w:rsid w:val="00275B28"/>
    <w:rsid w:val="0027668E"/>
    <w:rsid w:val="00280132"/>
    <w:rsid w:val="002849D1"/>
    <w:rsid w:val="0029038E"/>
    <w:rsid w:val="00290E16"/>
    <w:rsid w:val="00291DAF"/>
    <w:rsid w:val="0029372A"/>
    <w:rsid w:val="002A575C"/>
    <w:rsid w:val="002B0EB4"/>
    <w:rsid w:val="002B2A8D"/>
    <w:rsid w:val="002B35F8"/>
    <w:rsid w:val="002B7AC8"/>
    <w:rsid w:val="002C2036"/>
    <w:rsid w:val="002C3C33"/>
    <w:rsid w:val="002C3F1F"/>
    <w:rsid w:val="002C5F6D"/>
    <w:rsid w:val="002C62AC"/>
    <w:rsid w:val="002C6C39"/>
    <w:rsid w:val="002D16A1"/>
    <w:rsid w:val="002D22E4"/>
    <w:rsid w:val="002E01F3"/>
    <w:rsid w:val="002E21B9"/>
    <w:rsid w:val="002E2367"/>
    <w:rsid w:val="002E23F5"/>
    <w:rsid w:val="002E4B12"/>
    <w:rsid w:val="002E50FC"/>
    <w:rsid w:val="002E537C"/>
    <w:rsid w:val="002F4324"/>
    <w:rsid w:val="002F7CCE"/>
    <w:rsid w:val="003007F1"/>
    <w:rsid w:val="003045FD"/>
    <w:rsid w:val="00314CC9"/>
    <w:rsid w:val="00315B54"/>
    <w:rsid w:val="00316154"/>
    <w:rsid w:val="00322FE0"/>
    <w:rsid w:val="0032689F"/>
    <w:rsid w:val="0033117B"/>
    <w:rsid w:val="0033372E"/>
    <w:rsid w:val="00334BDC"/>
    <w:rsid w:val="003411EB"/>
    <w:rsid w:val="003465F2"/>
    <w:rsid w:val="003519C5"/>
    <w:rsid w:val="003556B8"/>
    <w:rsid w:val="0035661D"/>
    <w:rsid w:val="00357AB0"/>
    <w:rsid w:val="003624DA"/>
    <w:rsid w:val="00366548"/>
    <w:rsid w:val="00370121"/>
    <w:rsid w:val="003702EA"/>
    <w:rsid w:val="003704F2"/>
    <w:rsid w:val="003813E5"/>
    <w:rsid w:val="00381DCD"/>
    <w:rsid w:val="00391860"/>
    <w:rsid w:val="003A1CEC"/>
    <w:rsid w:val="003A3775"/>
    <w:rsid w:val="003B144A"/>
    <w:rsid w:val="003B5135"/>
    <w:rsid w:val="003C4B53"/>
    <w:rsid w:val="003D0F4E"/>
    <w:rsid w:val="003D2F42"/>
    <w:rsid w:val="003D31AD"/>
    <w:rsid w:val="003D407A"/>
    <w:rsid w:val="003E3078"/>
    <w:rsid w:val="003E3772"/>
    <w:rsid w:val="003E6BFA"/>
    <w:rsid w:val="003F2667"/>
    <w:rsid w:val="003F2C8A"/>
    <w:rsid w:val="003F32FE"/>
    <w:rsid w:val="003F3C44"/>
    <w:rsid w:val="003F6AC6"/>
    <w:rsid w:val="00400D9A"/>
    <w:rsid w:val="004016A9"/>
    <w:rsid w:val="004021A3"/>
    <w:rsid w:val="004174C2"/>
    <w:rsid w:val="00422E70"/>
    <w:rsid w:val="004251CB"/>
    <w:rsid w:val="00433823"/>
    <w:rsid w:val="00440755"/>
    <w:rsid w:val="004416A8"/>
    <w:rsid w:val="00446081"/>
    <w:rsid w:val="00452571"/>
    <w:rsid w:val="0045602F"/>
    <w:rsid w:val="0045675B"/>
    <w:rsid w:val="00460810"/>
    <w:rsid w:val="00460EB9"/>
    <w:rsid w:val="0046282F"/>
    <w:rsid w:val="00464025"/>
    <w:rsid w:val="00465005"/>
    <w:rsid w:val="004668B1"/>
    <w:rsid w:val="004674C4"/>
    <w:rsid w:val="00471089"/>
    <w:rsid w:val="004719C4"/>
    <w:rsid w:val="00482DC2"/>
    <w:rsid w:val="004851CE"/>
    <w:rsid w:val="00486E89"/>
    <w:rsid w:val="00496D26"/>
    <w:rsid w:val="004A2373"/>
    <w:rsid w:val="004A4849"/>
    <w:rsid w:val="004A5B23"/>
    <w:rsid w:val="004B00CB"/>
    <w:rsid w:val="004B0346"/>
    <w:rsid w:val="004C365F"/>
    <w:rsid w:val="004C6295"/>
    <w:rsid w:val="004D2F06"/>
    <w:rsid w:val="004E010E"/>
    <w:rsid w:val="004E1108"/>
    <w:rsid w:val="004E231C"/>
    <w:rsid w:val="004E2653"/>
    <w:rsid w:val="004E7BF7"/>
    <w:rsid w:val="004F0B36"/>
    <w:rsid w:val="004F230A"/>
    <w:rsid w:val="005002C3"/>
    <w:rsid w:val="00500807"/>
    <w:rsid w:val="00502823"/>
    <w:rsid w:val="005034D0"/>
    <w:rsid w:val="00512293"/>
    <w:rsid w:val="00512BE3"/>
    <w:rsid w:val="00512CF7"/>
    <w:rsid w:val="00513A12"/>
    <w:rsid w:val="00513A1E"/>
    <w:rsid w:val="0051439D"/>
    <w:rsid w:val="00514624"/>
    <w:rsid w:val="00515D8F"/>
    <w:rsid w:val="00516BBD"/>
    <w:rsid w:val="00516E8E"/>
    <w:rsid w:val="005170B8"/>
    <w:rsid w:val="005204A4"/>
    <w:rsid w:val="0052077A"/>
    <w:rsid w:val="00523277"/>
    <w:rsid w:val="00525941"/>
    <w:rsid w:val="00526438"/>
    <w:rsid w:val="005355DE"/>
    <w:rsid w:val="005365E7"/>
    <w:rsid w:val="00545184"/>
    <w:rsid w:val="00545F72"/>
    <w:rsid w:val="005505BE"/>
    <w:rsid w:val="00552050"/>
    <w:rsid w:val="005559F4"/>
    <w:rsid w:val="005572B9"/>
    <w:rsid w:val="0055799F"/>
    <w:rsid w:val="00560B7B"/>
    <w:rsid w:val="00563EB7"/>
    <w:rsid w:val="0056525F"/>
    <w:rsid w:val="00570453"/>
    <w:rsid w:val="005738B1"/>
    <w:rsid w:val="005756CC"/>
    <w:rsid w:val="0058650E"/>
    <w:rsid w:val="005869C0"/>
    <w:rsid w:val="005871BE"/>
    <w:rsid w:val="00594269"/>
    <w:rsid w:val="005943F9"/>
    <w:rsid w:val="00594BC5"/>
    <w:rsid w:val="00594BDA"/>
    <w:rsid w:val="005A255D"/>
    <w:rsid w:val="005A4800"/>
    <w:rsid w:val="005B0524"/>
    <w:rsid w:val="005B2B32"/>
    <w:rsid w:val="005B5CB4"/>
    <w:rsid w:val="005C2873"/>
    <w:rsid w:val="005D03FE"/>
    <w:rsid w:val="005D76ED"/>
    <w:rsid w:val="005E3914"/>
    <w:rsid w:val="005F03F8"/>
    <w:rsid w:val="005F20A6"/>
    <w:rsid w:val="005F29AD"/>
    <w:rsid w:val="005F458C"/>
    <w:rsid w:val="0060053A"/>
    <w:rsid w:val="006018B5"/>
    <w:rsid w:val="00603512"/>
    <w:rsid w:val="00615955"/>
    <w:rsid w:val="00616CA1"/>
    <w:rsid w:val="0062091C"/>
    <w:rsid w:val="00622644"/>
    <w:rsid w:val="00622FE4"/>
    <w:rsid w:val="00624837"/>
    <w:rsid w:val="00625DDD"/>
    <w:rsid w:val="006350EC"/>
    <w:rsid w:val="00640613"/>
    <w:rsid w:val="00641540"/>
    <w:rsid w:val="0064204E"/>
    <w:rsid w:val="00643638"/>
    <w:rsid w:val="006516FF"/>
    <w:rsid w:val="0065469E"/>
    <w:rsid w:val="00657781"/>
    <w:rsid w:val="00661455"/>
    <w:rsid w:val="00661BCA"/>
    <w:rsid w:val="00661C83"/>
    <w:rsid w:val="006639F2"/>
    <w:rsid w:val="00674BB7"/>
    <w:rsid w:val="00680DD5"/>
    <w:rsid w:val="0068115E"/>
    <w:rsid w:val="0068282A"/>
    <w:rsid w:val="00684106"/>
    <w:rsid w:val="00692F72"/>
    <w:rsid w:val="006A08A6"/>
    <w:rsid w:val="006A670C"/>
    <w:rsid w:val="006A74F0"/>
    <w:rsid w:val="006B011C"/>
    <w:rsid w:val="006B298D"/>
    <w:rsid w:val="006B3795"/>
    <w:rsid w:val="006B5619"/>
    <w:rsid w:val="006B5E8D"/>
    <w:rsid w:val="006B5F86"/>
    <w:rsid w:val="006C33A2"/>
    <w:rsid w:val="006D39F5"/>
    <w:rsid w:val="006D7776"/>
    <w:rsid w:val="006D7C27"/>
    <w:rsid w:val="006E0612"/>
    <w:rsid w:val="006E0737"/>
    <w:rsid w:val="006E5223"/>
    <w:rsid w:val="006F218A"/>
    <w:rsid w:val="006F30BE"/>
    <w:rsid w:val="006F3289"/>
    <w:rsid w:val="006F391C"/>
    <w:rsid w:val="00706BF1"/>
    <w:rsid w:val="007075FB"/>
    <w:rsid w:val="00707EA0"/>
    <w:rsid w:val="00710A0C"/>
    <w:rsid w:val="00710AD0"/>
    <w:rsid w:val="007110E7"/>
    <w:rsid w:val="00716AF7"/>
    <w:rsid w:val="007177EA"/>
    <w:rsid w:val="007202E5"/>
    <w:rsid w:val="007203D1"/>
    <w:rsid w:val="00722E49"/>
    <w:rsid w:val="007249B4"/>
    <w:rsid w:val="0073324E"/>
    <w:rsid w:val="00733E49"/>
    <w:rsid w:val="0073469A"/>
    <w:rsid w:val="00734987"/>
    <w:rsid w:val="00734C52"/>
    <w:rsid w:val="0074202D"/>
    <w:rsid w:val="00744703"/>
    <w:rsid w:val="007454AA"/>
    <w:rsid w:val="00747397"/>
    <w:rsid w:val="00754959"/>
    <w:rsid w:val="007549CC"/>
    <w:rsid w:val="007612B9"/>
    <w:rsid w:val="00762A34"/>
    <w:rsid w:val="007630C2"/>
    <w:rsid w:val="00771BCE"/>
    <w:rsid w:val="00781C1B"/>
    <w:rsid w:val="00781E38"/>
    <w:rsid w:val="00781F91"/>
    <w:rsid w:val="0078421D"/>
    <w:rsid w:val="00784342"/>
    <w:rsid w:val="0078466C"/>
    <w:rsid w:val="007A2A24"/>
    <w:rsid w:val="007A4AA8"/>
    <w:rsid w:val="007A69AB"/>
    <w:rsid w:val="007A6C1D"/>
    <w:rsid w:val="007A7E3A"/>
    <w:rsid w:val="007B1D96"/>
    <w:rsid w:val="007B2366"/>
    <w:rsid w:val="007B5F81"/>
    <w:rsid w:val="007B64A4"/>
    <w:rsid w:val="007C162A"/>
    <w:rsid w:val="007C20D8"/>
    <w:rsid w:val="007C2162"/>
    <w:rsid w:val="007C2DD4"/>
    <w:rsid w:val="007C3BAB"/>
    <w:rsid w:val="007C42F2"/>
    <w:rsid w:val="007C62EF"/>
    <w:rsid w:val="007D0CFC"/>
    <w:rsid w:val="007E281D"/>
    <w:rsid w:val="007E6D93"/>
    <w:rsid w:val="007F0475"/>
    <w:rsid w:val="007F42C4"/>
    <w:rsid w:val="007F5D6C"/>
    <w:rsid w:val="008029F9"/>
    <w:rsid w:val="00803181"/>
    <w:rsid w:val="008078BE"/>
    <w:rsid w:val="00810805"/>
    <w:rsid w:val="008209BC"/>
    <w:rsid w:val="0082246B"/>
    <w:rsid w:val="00832871"/>
    <w:rsid w:val="00832A99"/>
    <w:rsid w:val="008355DC"/>
    <w:rsid w:val="00835A27"/>
    <w:rsid w:val="00835C63"/>
    <w:rsid w:val="00845219"/>
    <w:rsid w:val="008465B4"/>
    <w:rsid w:val="008508B7"/>
    <w:rsid w:val="008511BD"/>
    <w:rsid w:val="0085403A"/>
    <w:rsid w:val="00860D80"/>
    <w:rsid w:val="00864459"/>
    <w:rsid w:val="008721C3"/>
    <w:rsid w:val="00872BCC"/>
    <w:rsid w:val="008748D5"/>
    <w:rsid w:val="0087777E"/>
    <w:rsid w:val="00882211"/>
    <w:rsid w:val="00884B97"/>
    <w:rsid w:val="00890685"/>
    <w:rsid w:val="00891BAF"/>
    <w:rsid w:val="00892DF9"/>
    <w:rsid w:val="008954EF"/>
    <w:rsid w:val="008955E8"/>
    <w:rsid w:val="008A1FF6"/>
    <w:rsid w:val="008A6AD9"/>
    <w:rsid w:val="008A7D23"/>
    <w:rsid w:val="008A7F6F"/>
    <w:rsid w:val="008B1786"/>
    <w:rsid w:val="008B2FB8"/>
    <w:rsid w:val="008B3582"/>
    <w:rsid w:val="008B57F1"/>
    <w:rsid w:val="008B5BA9"/>
    <w:rsid w:val="008B64B9"/>
    <w:rsid w:val="008B6EE8"/>
    <w:rsid w:val="008B7097"/>
    <w:rsid w:val="008B726B"/>
    <w:rsid w:val="008B74CF"/>
    <w:rsid w:val="008C0727"/>
    <w:rsid w:val="008C0A16"/>
    <w:rsid w:val="008C512A"/>
    <w:rsid w:val="008C6339"/>
    <w:rsid w:val="008C69BF"/>
    <w:rsid w:val="008D0FE7"/>
    <w:rsid w:val="008D4FAF"/>
    <w:rsid w:val="008E095F"/>
    <w:rsid w:val="008E4497"/>
    <w:rsid w:val="008E57B9"/>
    <w:rsid w:val="008F41B4"/>
    <w:rsid w:val="008F4A9F"/>
    <w:rsid w:val="008F779E"/>
    <w:rsid w:val="00901DB2"/>
    <w:rsid w:val="0091350D"/>
    <w:rsid w:val="00915A42"/>
    <w:rsid w:val="00917C8A"/>
    <w:rsid w:val="00920294"/>
    <w:rsid w:val="00920ECB"/>
    <w:rsid w:val="009225C9"/>
    <w:rsid w:val="00924825"/>
    <w:rsid w:val="009259E8"/>
    <w:rsid w:val="0093042C"/>
    <w:rsid w:val="0093098A"/>
    <w:rsid w:val="00933E7A"/>
    <w:rsid w:val="00934B5D"/>
    <w:rsid w:val="00935588"/>
    <w:rsid w:val="00940D78"/>
    <w:rsid w:val="009506A8"/>
    <w:rsid w:val="00951D9D"/>
    <w:rsid w:val="009526D7"/>
    <w:rsid w:val="009554DC"/>
    <w:rsid w:val="009574D7"/>
    <w:rsid w:val="00957552"/>
    <w:rsid w:val="009661DD"/>
    <w:rsid w:val="0096735B"/>
    <w:rsid w:val="009731B4"/>
    <w:rsid w:val="00974093"/>
    <w:rsid w:val="00974F84"/>
    <w:rsid w:val="009757A1"/>
    <w:rsid w:val="009766A4"/>
    <w:rsid w:val="00977CDE"/>
    <w:rsid w:val="009826F6"/>
    <w:rsid w:val="00983B76"/>
    <w:rsid w:val="009920C6"/>
    <w:rsid w:val="009923DE"/>
    <w:rsid w:val="00994560"/>
    <w:rsid w:val="0099472B"/>
    <w:rsid w:val="00996D2F"/>
    <w:rsid w:val="00997DF8"/>
    <w:rsid w:val="009A05F8"/>
    <w:rsid w:val="009A096B"/>
    <w:rsid w:val="009A31A8"/>
    <w:rsid w:val="009A5832"/>
    <w:rsid w:val="009A7B0B"/>
    <w:rsid w:val="009A7B77"/>
    <w:rsid w:val="009A7FA0"/>
    <w:rsid w:val="009B1FED"/>
    <w:rsid w:val="009B2BB1"/>
    <w:rsid w:val="009B4E76"/>
    <w:rsid w:val="009C34C5"/>
    <w:rsid w:val="009C3840"/>
    <w:rsid w:val="009C4D59"/>
    <w:rsid w:val="009C67AD"/>
    <w:rsid w:val="009C7B5B"/>
    <w:rsid w:val="009C7D6A"/>
    <w:rsid w:val="009D29C4"/>
    <w:rsid w:val="009D458F"/>
    <w:rsid w:val="009D72AB"/>
    <w:rsid w:val="009E356D"/>
    <w:rsid w:val="009E6AC9"/>
    <w:rsid w:val="009F25DA"/>
    <w:rsid w:val="009F2B12"/>
    <w:rsid w:val="009F5D5D"/>
    <w:rsid w:val="009F5E5B"/>
    <w:rsid w:val="00A028EF"/>
    <w:rsid w:val="00A03AF8"/>
    <w:rsid w:val="00A03F66"/>
    <w:rsid w:val="00A111DD"/>
    <w:rsid w:val="00A14AF9"/>
    <w:rsid w:val="00A15277"/>
    <w:rsid w:val="00A172C7"/>
    <w:rsid w:val="00A30139"/>
    <w:rsid w:val="00A30DEA"/>
    <w:rsid w:val="00A33384"/>
    <w:rsid w:val="00A3340D"/>
    <w:rsid w:val="00A374FD"/>
    <w:rsid w:val="00A41419"/>
    <w:rsid w:val="00A4663B"/>
    <w:rsid w:val="00A535A2"/>
    <w:rsid w:val="00A55603"/>
    <w:rsid w:val="00A614AA"/>
    <w:rsid w:val="00A63A7F"/>
    <w:rsid w:val="00A64D5E"/>
    <w:rsid w:val="00A66405"/>
    <w:rsid w:val="00A67B7D"/>
    <w:rsid w:val="00A717E9"/>
    <w:rsid w:val="00A71AAB"/>
    <w:rsid w:val="00A72943"/>
    <w:rsid w:val="00A76AF6"/>
    <w:rsid w:val="00A800BF"/>
    <w:rsid w:val="00A818CF"/>
    <w:rsid w:val="00A8197D"/>
    <w:rsid w:val="00A81C34"/>
    <w:rsid w:val="00A84917"/>
    <w:rsid w:val="00A91A40"/>
    <w:rsid w:val="00A922C6"/>
    <w:rsid w:val="00A936F8"/>
    <w:rsid w:val="00A962CD"/>
    <w:rsid w:val="00AA3745"/>
    <w:rsid w:val="00AA41DF"/>
    <w:rsid w:val="00AA6957"/>
    <w:rsid w:val="00AB10EB"/>
    <w:rsid w:val="00AB6CA7"/>
    <w:rsid w:val="00AC0EE4"/>
    <w:rsid w:val="00AC136F"/>
    <w:rsid w:val="00AC3632"/>
    <w:rsid w:val="00AC583C"/>
    <w:rsid w:val="00AC7F21"/>
    <w:rsid w:val="00AD34AF"/>
    <w:rsid w:val="00AD4E1D"/>
    <w:rsid w:val="00AE3383"/>
    <w:rsid w:val="00AE6560"/>
    <w:rsid w:val="00AE65DE"/>
    <w:rsid w:val="00AF29CC"/>
    <w:rsid w:val="00B0396C"/>
    <w:rsid w:val="00B06FA7"/>
    <w:rsid w:val="00B10ED1"/>
    <w:rsid w:val="00B1366D"/>
    <w:rsid w:val="00B13846"/>
    <w:rsid w:val="00B149E8"/>
    <w:rsid w:val="00B161C3"/>
    <w:rsid w:val="00B17488"/>
    <w:rsid w:val="00B2000A"/>
    <w:rsid w:val="00B20030"/>
    <w:rsid w:val="00B21547"/>
    <w:rsid w:val="00B251BB"/>
    <w:rsid w:val="00B27CE6"/>
    <w:rsid w:val="00B307FF"/>
    <w:rsid w:val="00B31322"/>
    <w:rsid w:val="00B33633"/>
    <w:rsid w:val="00B41948"/>
    <w:rsid w:val="00B43905"/>
    <w:rsid w:val="00B5342D"/>
    <w:rsid w:val="00B53BE1"/>
    <w:rsid w:val="00B55FD9"/>
    <w:rsid w:val="00B56262"/>
    <w:rsid w:val="00B624E9"/>
    <w:rsid w:val="00B639EF"/>
    <w:rsid w:val="00B6687A"/>
    <w:rsid w:val="00B67857"/>
    <w:rsid w:val="00B7145C"/>
    <w:rsid w:val="00B72707"/>
    <w:rsid w:val="00B83301"/>
    <w:rsid w:val="00B900DE"/>
    <w:rsid w:val="00B90127"/>
    <w:rsid w:val="00B93AB1"/>
    <w:rsid w:val="00B95FD8"/>
    <w:rsid w:val="00BA01C5"/>
    <w:rsid w:val="00BA0433"/>
    <w:rsid w:val="00BA43C8"/>
    <w:rsid w:val="00BA55B4"/>
    <w:rsid w:val="00BA58D0"/>
    <w:rsid w:val="00BA6398"/>
    <w:rsid w:val="00BA757A"/>
    <w:rsid w:val="00BC08FD"/>
    <w:rsid w:val="00BC0A1B"/>
    <w:rsid w:val="00BC1927"/>
    <w:rsid w:val="00BD177C"/>
    <w:rsid w:val="00BD262E"/>
    <w:rsid w:val="00BD7075"/>
    <w:rsid w:val="00BE3A74"/>
    <w:rsid w:val="00BE44AB"/>
    <w:rsid w:val="00BF5A29"/>
    <w:rsid w:val="00BF7669"/>
    <w:rsid w:val="00C008F7"/>
    <w:rsid w:val="00C04EB9"/>
    <w:rsid w:val="00C0745F"/>
    <w:rsid w:val="00C10352"/>
    <w:rsid w:val="00C14870"/>
    <w:rsid w:val="00C42BB9"/>
    <w:rsid w:val="00C4681E"/>
    <w:rsid w:val="00C5645B"/>
    <w:rsid w:val="00C616F1"/>
    <w:rsid w:val="00C64601"/>
    <w:rsid w:val="00C67F40"/>
    <w:rsid w:val="00C76B74"/>
    <w:rsid w:val="00C813EB"/>
    <w:rsid w:val="00C901D6"/>
    <w:rsid w:val="00C97F2B"/>
    <w:rsid w:val="00CA0F96"/>
    <w:rsid w:val="00CA455A"/>
    <w:rsid w:val="00CA60E1"/>
    <w:rsid w:val="00CC065B"/>
    <w:rsid w:val="00CC0814"/>
    <w:rsid w:val="00CC1E95"/>
    <w:rsid w:val="00CC5785"/>
    <w:rsid w:val="00CD6E55"/>
    <w:rsid w:val="00CD7465"/>
    <w:rsid w:val="00CD75EB"/>
    <w:rsid w:val="00CD7ED0"/>
    <w:rsid w:val="00CE08C2"/>
    <w:rsid w:val="00CE2C80"/>
    <w:rsid w:val="00CE4132"/>
    <w:rsid w:val="00CE5B64"/>
    <w:rsid w:val="00CE729B"/>
    <w:rsid w:val="00CF17DD"/>
    <w:rsid w:val="00CF3100"/>
    <w:rsid w:val="00CF37D1"/>
    <w:rsid w:val="00CF790A"/>
    <w:rsid w:val="00D02BD0"/>
    <w:rsid w:val="00D14EAD"/>
    <w:rsid w:val="00D15BA6"/>
    <w:rsid w:val="00D16092"/>
    <w:rsid w:val="00D16964"/>
    <w:rsid w:val="00D173DF"/>
    <w:rsid w:val="00D21335"/>
    <w:rsid w:val="00D26A5A"/>
    <w:rsid w:val="00D302CC"/>
    <w:rsid w:val="00D3225C"/>
    <w:rsid w:val="00D365B1"/>
    <w:rsid w:val="00D4126A"/>
    <w:rsid w:val="00D455AC"/>
    <w:rsid w:val="00D46182"/>
    <w:rsid w:val="00D536A7"/>
    <w:rsid w:val="00D55043"/>
    <w:rsid w:val="00D624F4"/>
    <w:rsid w:val="00D62FE7"/>
    <w:rsid w:val="00D65AD5"/>
    <w:rsid w:val="00D6729A"/>
    <w:rsid w:val="00D70381"/>
    <w:rsid w:val="00D70601"/>
    <w:rsid w:val="00D70E69"/>
    <w:rsid w:val="00D776E6"/>
    <w:rsid w:val="00D83E38"/>
    <w:rsid w:val="00D84FC6"/>
    <w:rsid w:val="00D87901"/>
    <w:rsid w:val="00D9614B"/>
    <w:rsid w:val="00DA1E9E"/>
    <w:rsid w:val="00DA335D"/>
    <w:rsid w:val="00DB0586"/>
    <w:rsid w:val="00DB0A27"/>
    <w:rsid w:val="00DB1533"/>
    <w:rsid w:val="00DB3A98"/>
    <w:rsid w:val="00DB5276"/>
    <w:rsid w:val="00DB7950"/>
    <w:rsid w:val="00DB7A55"/>
    <w:rsid w:val="00DB7FD1"/>
    <w:rsid w:val="00DC08D5"/>
    <w:rsid w:val="00DC2267"/>
    <w:rsid w:val="00DC232A"/>
    <w:rsid w:val="00DC6524"/>
    <w:rsid w:val="00DD46C5"/>
    <w:rsid w:val="00DE6DC0"/>
    <w:rsid w:val="00DF065F"/>
    <w:rsid w:val="00DF3219"/>
    <w:rsid w:val="00DF348A"/>
    <w:rsid w:val="00E0300F"/>
    <w:rsid w:val="00E14C24"/>
    <w:rsid w:val="00E14DF2"/>
    <w:rsid w:val="00E1570A"/>
    <w:rsid w:val="00E15B45"/>
    <w:rsid w:val="00E16034"/>
    <w:rsid w:val="00E17288"/>
    <w:rsid w:val="00E17D83"/>
    <w:rsid w:val="00E2038C"/>
    <w:rsid w:val="00E33132"/>
    <w:rsid w:val="00E35DFB"/>
    <w:rsid w:val="00E4126D"/>
    <w:rsid w:val="00E4195A"/>
    <w:rsid w:val="00E5221E"/>
    <w:rsid w:val="00E53400"/>
    <w:rsid w:val="00E55438"/>
    <w:rsid w:val="00E600B1"/>
    <w:rsid w:val="00E6012B"/>
    <w:rsid w:val="00E60B9D"/>
    <w:rsid w:val="00E62F68"/>
    <w:rsid w:val="00E63F19"/>
    <w:rsid w:val="00E6456F"/>
    <w:rsid w:val="00E673EF"/>
    <w:rsid w:val="00E67AEA"/>
    <w:rsid w:val="00E756F5"/>
    <w:rsid w:val="00E81F93"/>
    <w:rsid w:val="00E8781A"/>
    <w:rsid w:val="00E87F19"/>
    <w:rsid w:val="00E90217"/>
    <w:rsid w:val="00E94ADF"/>
    <w:rsid w:val="00EA04CB"/>
    <w:rsid w:val="00EB4A9E"/>
    <w:rsid w:val="00EB6059"/>
    <w:rsid w:val="00EB75C0"/>
    <w:rsid w:val="00EC40C2"/>
    <w:rsid w:val="00EC6F9B"/>
    <w:rsid w:val="00EC73B0"/>
    <w:rsid w:val="00EC7F7A"/>
    <w:rsid w:val="00ED0693"/>
    <w:rsid w:val="00ED0D17"/>
    <w:rsid w:val="00EE0C78"/>
    <w:rsid w:val="00EE6ED7"/>
    <w:rsid w:val="00EF31C4"/>
    <w:rsid w:val="00EF3673"/>
    <w:rsid w:val="00EF7194"/>
    <w:rsid w:val="00F01D92"/>
    <w:rsid w:val="00F041E2"/>
    <w:rsid w:val="00F046B5"/>
    <w:rsid w:val="00F11CBC"/>
    <w:rsid w:val="00F12DE4"/>
    <w:rsid w:val="00F13A1C"/>
    <w:rsid w:val="00F24490"/>
    <w:rsid w:val="00F3132F"/>
    <w:rsid w:val="00F31E32"/>
    <w:rsid w:val="00F327A6"/>
    <w:rsid w:val="00F35CEF"/>
    <w:rsid w:val="00F36649"/>
    <w:rsid w:val="00F36813"/>
    <w:rsid w:val="00F40FFF"/>
    <w:rsid w:val="00F432CA"/>
    <w:rsid w:val="00F45ACA"/>
    <w:rsid w:val="00F522FF"/>
    <w:rsid w:val="00F605CF"/>
    <w:rsid w:val="00F644EC"/>
    <w:rsid w:val="00F65861"/>
    <w:rsid w:val="00F713F9"/>
    <w:rsid w:val="00F73A9F"/>
    <w:rsid w:val="00F744DA"/>
    <w:rsid w:val="00F75ED3"/>
    <w:rsid w:val="00F802DA"/>
    <w:rsid w:val="00F824C7"/>
    <w:rsid w:val="00F835A9"/>
    <w:rsid w:val="00F869F6"/>
    <w:rsid w:val="00F90FD6"/>
    <w:rsid w:val="00F93BE2"/>
    <w:rsid w:val="00F93D74"/>
    <w:rsid w:val="00F95B6C"/>
    <w:rsid w:val="00F96411"/>
    <w:rsid w:val="00FA12B7"/>
    <w:rsid w:val="00FA19C7"/>
    <w:rsid w:val="00FA3293"/>
    <w:rsid w:val="00FA370F"/>
    <w:rsid w:val="00FB0E50"/>
    <w:rsid w:val="00FB18D5"/>
    <w:rsid w:val="00FB2D6C"/>
    <w:rsid w:val="00FB3288"/>
    <w:rsid w:val="00FB4228"/>
    <w:rsid w:val="00FB4845"/>
    <w:rsid w:val="00FC3215"/>
    <w:rsid w:val="00FC3DF4"/>
    <w:rsid w:val="00FC3ECE"/>
    <w:rsid w:val="00FD2BAA"/>
    <w:rsid w:val="00FD4963"/>
    <w:rsid w:val="00FD5702"/>
    <w:rsid w:val="00FE09D1"/>
    <w:rsid w:val="00FE386D"/>
    <w:rsid w:val="00FE3982"/>
    <w:rsid w:val="00FE49F6"/>
    <w:rsid w:val="00FE5094"/>
    <w:rsid w:val="00FF1242"/>
    <w:rsid w:val="00FF2C14"/>
    <w:rsid w:val="00FF4A28"/>
    <w:rsid w:val="00FF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1D8F8"/>
  <w15:chartTrackingRefBased/>
  <w15:docId w15:val="{D398FD13-7AD6-4EAD-B2A5-871829D3F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rsid w:val="00E673EF"/>
  </w:style>
  <w:style w:type="paragraph" w:styleId="10">
    <w:name w:val="heading 1"/>
    <w:aliases w:val="Выравнивание1"/>
    <w:basedOn w:val="a2"/>
    <w:next w:val="a3"/>
    <w:link w:val="11"/>
    <w:uiPriority w:val="9"/>
    <w:rsid w:val="00DA3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21">
    <w:name w:val="heading 2"/>
    <w:basedOn w:val="a1"/>
    <w:next w:val="a1"/>
    <w:link w:val="22"/>
    <w:uiPriority w:val="9"/>
    <w:unhideWhenUsed/>
    <w:rsid w:val="00DA33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2">
    <w:name w:val="heading 3"/>
    <w:basedOn w:val="a1"/>
    <w:next w:val="a1"/>
    <w:link w:val="33"/>
    <w:uiPriority w:val="9"/>
    <w:semiHidden/>
    <w:unhideWhenUsed/>
    <w:rsid w:val="00DA335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2">
    <w:name w:val="heading 4"/>
    <w:basedOn w:val="a1"/>
    <w:next w:val="a1"/>
    <w:link w:val="43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Цитаты"/>
    <w:basedOn w:val="a2"/>
    <w:next w:val="a3"/>
    <w:link w:val="a8"/>
    <w:rsid w:val="006E0612"/>
    <w:pPr>
      <w:spacing w:before="240" w:after="240"/>
      <w:contextualSpacing/>
    </w:pPr>
    <w:rPr>
      <w:i/>
      <w:color w:val="1F3864" w:themeColor="accent1" w:themeShade="80"/>
    </w:rPr>
  </w:style>
  <w:style w:type="character" w:customStyle="1" w:styleId="a8">
    <w:name w:val="Цитаты Знак"/>
    <w:basedOn w:val="a4"/>
    <w:link w:val="a7"/>
    <w:rsid w:val="006E0612"/>
    <w:rPr>
      <w:rFonts w:ascii="Times New Roman" w:eastAsia="Times New Roman" w:hAnsi="Times New Roman" w:cs="Times New Roman"/>
      <w:i/>
      <w:color w:val="1F3864" w:themeColor="accent1" w:themeShade="80"/>
      <w:sz w:val="28"/>
      <w:szCs w:val="32"/>
      <w:lang w:eastAsia="ru-RU"/>
    </w:rPr>
  </w:style>
  <w:style w:type="paragraph" w:customStyle="1" w:styleId="a3">
    <w:name w:val="Осн. абзац"/>
    <w:basedOn w:val="a2"/>
    <w:link w:val="a9"/>
    <w:qFormat/>
    <w:rsid w:val="008C0A16"/>
    <w:pPr>
      <w:ind w:firstLine="709"/>
    </w:pPr>
    <w:rPr>
      <w:szCs w:val="22"/>
    </w:rPr>
  </w:style>
  <w:style w:type="character" w:customStyle="1" w:styleId="a9">
    <w:name w:val="Осн. абзац Знак"/>
    <w:basedOn w:val="a4"/>
    <w:link w:val="a3"/>
    <w:rsid w:val="008C0A16"/>
    <w:rPr>
      <w:rFonts w:eastAsia="Times New Roman" w:cs="Times New Roman"/>
      <w:color w:val="000000" w:themeColor="text1"/>
      <w:sz w:val="28"/>
      <w:lang w:eastAsia="ru-RU"/>
    </w:rPr>
  </w:style>
  <w:style w:type="paragraph" w:customStyle="1" w:styleId="a2">
    <w:name w:val="Осн. неаб"/>
    <w:link w:val="aa"/>
    <w:qFormat/>
    <w:rsid w:val="001830AD"/>
    <w:pPr>
      <w:spacing w:line="360" w:lineRule="auto"/>
      <w:jc w:val="both"/>
    </w:pPr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character" w:customStyle="1" w:styleId="aa">
    <w:name w:val="Осн. неаб Знак"/>
    <w:basedOn w:val="a9"/>
    <w:link w:val="a2"/>
    <w:rsid w:val="001830AD"/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paragraph" w:customStyle="1" w:styleId="12">
    <w:name w:val="Заголовок1"/>
    <w:basedOn w:val="a2"/>
    <w:next w:val="a3"/>
    <w:link w:val="13"/>
    <w:qFormat/>
    <w:rsid w:val="006E0612"/>
    <w:pPr>
      <w:pageBreakBefore/>
      <w:ind w:left="142"/>
      <w:jc w:val="center"/>
      <w:outlineLvl w:val="0"/>
    </w:pPr>
    <w:rPr>
      <w:caps/>
      <w:sz w:val="40"/>
    </w:rPr>
  </w:style>
  <w:style w:type="character" w:customStyle="1" w:styleId="13">
    <w:name w:val="Заголовок1 Знак"/>
    <w:basedOn w:val="a9"/>
    <w:link w:val="12"/>
    <w:rsid w:val="006E0612"/>
    <w:rPr>
      <w:rFonts w:ascii="Times New Roman" w:eastAsia="Times New Roman" w:hAnsi="Times New Roman" w:cs="Times New Roman"/>
      <w:caps/>
      <w:color w:val="000000" w:themeColor="text1"/>
      <w:sz w:val="40"/>
      <w:szCs w:val="32"/>
      <w:lang w:eastAsia="ru-RU"/>
    </w:rPr>
  </w:style>
  <w:style w:type="character" w:customStyle="1" w:styleId="ab">
    <w:name w:val="Знаки"/>
    <w:basedOn w:val="a9"/>
    <w:uiPriority w:val="1"/>
    <w:rsid w:val="006E0612"/>
    <w:rPr>
      <w:rFonts w:ascii="Arial" w:eastAsia="Times New Roman" w:hAnsi="Arial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Заголовок2"/>
    <w:basedOn w:val="a2"/>
    <w:next w:val="a3"/>
    <w:link w:val="23"/>
    <w:qFormat/>
    <w:rsid w:val="0058650E"/>
    <w:pPr>
      <w:keepNext/>
      <w:keepLines/>
      <w:numPr>
        <w:numId w:val="1"/>
      </w:numPr>
      <w:spacing w:before="240"/>
      <w:outlineLvl w:val="1"/>
    </w:pPr>
    <w:rPr>
      <w:b/>
      <w:bCs/>
      <w:caps/>
      <w:sz w:val="32"/>
      <w:szCs w:val="36"/>
    </w:rPr>
  </w:style>
  <w:style w:type="character" w:customStyle="1" w:styleId="23">
    <w:name w:val="Заголовок2 Знак"/>
    <w:basedOn w:val="a9"/>
    <w:link w:val="20"/>
    <w:rsid w:val="0058650E"/>
    <w:rPr>
      <w:rFonts w:eastAsia="Times New Roman" w:cs="Times New Roman"/>
      <w:b/>
      <w:bCs/>
      <w:caps/>
      <w:color w:val="000000" w:themeColor="text1"/>
      <w:sz w:val="32"/>
      <w:szCs w:val="36"/>
      <w:lang w:eastAsia="ru-RU"/>
    </w:rPr>
  </w:style>
  <w:style w:type="paragraph" w:customStyle="1" w:styleId="ac">
    <w:name w:val="Сноски"/>
    <w:basedOn w:val="ad"/>
    <w:link w:val="ae"/>
    <w:qFormat/>
    <w:rsid w:val="006E0612"/>
  </w:style>
  <w:style w:type="character" w:customStyle="1" w:styleId="ae">
    <w:name w:val="Сноски Знак"/>
    <w:basedOn w:val="af"/>
    <w:link w:val="ac"/>
    <w:rsid w:val="006E0612"/>
    <w:rPr>
      <w:sz w:val="20"/>
      <w:szCs w:val="20"/>
    </w:rPr>
  </w:style>
  <w:style w:type="paragraph" w:styleId="ad">
    <w:name w:val="footnote text"/>
    <w:basedOn w:val="a1"/>
    <w:link w:val="af"/>
    <w:uiPriority w:val="99"/>
    <w:semiHidden/>
    <w:unhideWhenUsed/>
    <w:rsid w:val="006E0612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4"/>
    <w:link w:val="ad"/>
    <w:uiPriority w:val="99"/>
    <w:semiHidden/>
    <w:rsid w:val="006E0612"/>
    <w:rPr>
      <w:sz w:val="20"/>
      <w:szCs w:val="20"/>
    </w:rPr>
  </w:style>
  <w:style w:type="paragraph" w:customStyle="1" w:styleId="31">
    <w:name w:val="Заголовок3"/>
    <w:basedOn w:val="a2"/>
    <w:next w:val="a3"/>
    <w:link w:val="34"/>
    <w:autoRedefine/>
    <w:qFormat/>
    <w:rsid w:val="00B161C3"/>
    <w:pPr>
      <w:keepNext/>
      <w:keepLines/>
      <w:numPr>
        <w:ilvl w:val="1"/>
        <w:numId w:val="1"/>
      </w:numPr>
      <w:spacing w:before="240"/>
      <w:outlineLvl w:val="2"/>
    </w:pPr>
    <w:rPr>
      <w:b/>
      <w:sz w:val="32"/>
      <w:szCs w:val="36"/>
    </w:rPr>
  </w:style>
  <w:style w:type="character" w:customStyle="1" w:styleId="34">
    <w:name w:val="Заголовок3 Знак"/>
    <w:basedOn w:val="a9"/>
    <w:link w:val="31"/>
    <w:rsid w:val="00B161C3"/>
    <w:rPr>
      <w:rFonts w:eastAsia="Times New Roman" w:cs="Times New Roman"/>
      <w:b/>
      <w:color w:val="000000" w:themeColor="text1"/>
      <w:sz w:val="32"/>
      <w:szCs w:val="36"/>
      <w:lang w:eastAsia="ru-RU"/>
    </w:rPr>
  </w:style>
  <w:style w:type="paragraph" w:customStyle="1" w:styleId="af0">
    <w:name w:val="Выравнивание"/>
    <w:basedOn w:val="a1"/>
    <w:next w:val="a3"/>
    <w:link w:val="af1"/>
    <w:qFormat/>
    <w:rsid w:val="006E0612"/>
    <w:pPr>
      <w:spacing w:before="120" w:after="120" w:line="240" w:lineRule="auto"/>
      <w:jc w:val="center"/>
    </w:pPr>
  </w:style>
  <w:style w:type="character" w:customStyle="1" w:styleId="af1">
    <w:name w:val="Выравнивание Знак"/>
    <w:basedOn w:val="a4"/>
    <w:link w:val="af0"/>
    <w:rsid w:val="006E0612"/>
  </w:style>
  <w:style w:type="character" w:customStyle="1" w:styleId="43">
    <w:name w:val="Заголовок 4 Знак"/>
    <w:basedOn w:val="a4"/>
    <w:link w:val="42"/>
    <w:uiPriority w:val="9"/>
    <w:semiHidden/>
    <w:rsid w:val="006E0612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character" w:customStyle="1" w:styleId="52">
    <w:name w:val="Заголовок 5 Знак"/>
    <w:basedOn w:val="a4"/>
    <w:link w:val="51"/>
    <w:uiPriority w:val="9"/>
    <w:semiHidden/>
    <w:rsid w:val="006E061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4"/>
    <w:link w:val="6"/>
    <w:uiPriority w:val="9"/>
    <w:semiHidden/>
    <w:rsid w:val="006E0612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4"/>
    <w:link w:val="7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4"/>
    <w:link w:val="8"/>
    <w:uiPriority w:val="9"/>
    <w:semiHidden/>
    <w:rsid w:val="006E061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4"/>
    <w:link w:val="9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2">
    <w:name w:val="caption"/>
    <w:basedOn w:val="a1"/>
    <w:next w:val="a1"/>
    <w:uiPriority w:val="35"/>
    <w:unhideWhenUsed/>
    <w:qFormat/>
    <w:rsid w:val="001771C7"/>
    <w:pPr>
      <w:keepLines/>
      <w:spacing w:after="0" w:line="360" w:lineRule="auto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af3">
    <w:name w:val="List Paragraph"/>
    <w:basedOn w:val="a1"/>
    <w:uiPriority w:val="34"/>
    <w:rsid w:val="006E061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alloon Text"/>
    <w:basedOn w:val="a1"/>
    <w:link w:val="af5"/>
    <w:uiPriority w:val="99"/>
    <w:semiHidden/>
    <w:unhideWhenUsed/>
    <w:rsid w:val="006E06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4"/>
    <w:link w:val="af4"/>
    <w:uiPriority w:val="99"/>
    <w:semiHidden/>
    <w:rsid w:val="006E0612"/>
    <w:rPr>
      <w:rFonts w:ascii="Segoe UI" w:hAnsi="Segoe UI" w:cs="Segoe UI"/>
      <w:sz w:val="18"/>
      <w:szCs w:val="18"/>
    </w:rPr>
  </w:style>
  <w:style w:type="character" w:styleId="af6">
    <w:name w:val="annotation reference"/>
    <w:basedOn w:val="a4"/>
    <w:uiPriority w:val="99"/>
    <w:semiHidden/>
    <w:unhideWhenUsed/>
    <w:rsid w:val="006E0612"/>
    <w:rPr>
      <w:sz w:val="16"/>
      <w:szCs w:val="16"/>
    </w:rPr>
  </w:style>
  <w:style w:type="paragraph" w:styleId="af7">
    <w:name w:val="annotation text"/>
    <w:basedOn w:val="a1"/>
    <w:link w:val="af8"/>
    <w:uiPriority w:val="99"/>
    <w:unhideWhenUsed/>
    <w:rsid w:val="006E0612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rsid w:val="006E0612"/>
    <w:rPr>
      <w:sz w:val="20"/>
      <w:szCs w:val="20"/>
    </w:rPr>
  </w:style>
  <w:style w:type="table" w:styleId="af9">
    <w:name w:val="Table Grid"/>
    <w:basedOn w:val="a5"/>
    <w:uiPriority w:val="39"/>
    <w:rsid w:val="00F95B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annotation subject"/>
    <w:basedOn w:val="af7"/>
    <w:next w:val="af7"/>
    <w:link w:val="afb"/>
    <w:uiPriority w:val="99"/>
    <w:semiHidden/>
    <w:unhideWhenUsed/>
    <w:rsid w:val="00F95B6C"/>
    <w:rPr>
      <w:b/>
      <w:bCs/>
    </w:rPr>
  </w:style>
  <w:style w:type="character" w:customStyle="1" w:styleId="afb">
    <w:name w:val="Тема примечания Знак"/>
    <w:basedOn w:val="af8"/>
    <w:link w:val="afa"/>
    <w:uiPriority w:val="99"/>
    <w:semiHidden/>
    <w:rsid w:val="00F95B6C"/>
    <w:rPr>
      <w:b/>
      <w:bCs/>
      <w:sz w:val="20"/>
      <w:szCs w:val="20"/>
    </w:rPr>
  </w:style>
  <w:style w:type="character" w:customStyle="1" w:styleId="11">
    <w:name w:val="Заголовок 1 Знак"/>
    <w:aliases w:val="Выравнивание1 Знак"/>
    <w:basedOn w:val="a4"/>
    <w:link w:val="10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2">
    <w:name w:val="Заголовок 2 Знак"/>
    <w:basedOn w:val="a4"/>
    <w:link w:val="21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3">
    <w:name w:val="Заголовок 3 Знак"/>
    <w:basedOn w:val="a4"/>
    <w:link w:val="32"/>
    <w:uiPriority w:val="9"/>
    <w:semiHidden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afc">
    <w:name w:val="Заголовок Знак"/>
    <w:basedOn w:val="a4"/>
    <w:rsid w:val="00DA335D"/>
    <w:rPr>
      <w:rFonts w:eastAsia="Times New Roman" w:cstheme="minorHAnsi"/>
      <w:noProof/>
      <w:color w:val="000000" w:themeColor="text1"/>
      <w:sz w:val="44"/>
      <w:szCs w:val="32"/>
      <w:lang w:eastAsia="ru-RU"/>
    </w:rPr>
  </w:style>
  <w:style w:type="paragraph" w:customStyle="1" w:styleId="afd">
    <w:name w:val="Подписи"/>
    <w:basedOn w:val="a2"/>
    <w:link w:val="afe"/>
    <w:rsid w:val="00DA335D"/>
    <w:pPr>
      <w:framePr w:hSpace="180" w:wrap="around" w:vAnchor="text" w:hAnchor="margin" w:y="84"/>
    </w:pPr>
    <w:rPr>
      <w:bCs/>
      <w:i/>
      <w:color w:val="1F3864" w:themeColor="accent1" w:themeShade="80"/>
      <w:sz w:val="20"/>
    </w:rPr>
  </w:style>
  <w:style w:type="character" w:customStyle="1" w:styleId="afe">
    <w:name w:val="Подписи Знак"/>
    <w:basedOn w:val="a4"/>
    <w:link w:val="afd"/>
    <w:rsid w:val="00DA335D"/>
    <w:rPr>
      <w:rFonts w:ascii="Times New Roman" w:eastAsia="Times New Roman" w:hAnsi="Times New Roman" w:cs="Times New Roman"/>
      <w:bCs/>
      <w:i/>
      <w:color w:val="1F3864" w:themeColor="accent1" w:themeShade="80"/>
      <w:sz w:val="20"/>
      <w:szCs w:val="32"/>
      <w:lang w:eastAsia="ru-RU"/>
    </w:rPr>
  </w:style>
  <w:style w:type="character" w:customStyle="1" w:styleId="aff">
    <w:name w:val="Доп.подписи"/>
    <w:basedOn w:val="a4"/>
    <w:uiPriority w:val="1"/>
    <w:rsid w:val="00DA335D"/>
    <w:rPr>
      <w:rFonts w:eastAsia="Times New Roman" w:cs="Times New Roman"/>
      <w:i w:val="0"/>
      <w:iCs w:val="0"/>
      <w:color w:val="000000" w:themeColor="text1"/>
      <w:sz w:val="20"/>
      <w:szCs w:val="18"/>
      <w:lang w:eastAsia="ru-RU"/>
    </w:rPr>
  </w:style>
  <w:style w:type="character" w:styleId="aff0">
    <w:name w:val="Intense Emphasis"/>
    <w:basedOn w:val="a4"/>
    <w:uiPriority w:val="21"/>
    <w:rsid w:val="00DA335D"/>
    <w:rPr>
      <w:i/>
      <w:iCs/>
      <w:color w:val="4472C4" w:themeColor="accent1"/>
    </w:rPr>
  </w:style>
  <w:style w:type="character" w:styleId="aff1">
    <w:name w:val="Strong"/>
    <w:basedOn w:val="a4"/>
    <w:uiPriority w:val="22"/>
    <w:rsid w:val="00DA335D"/>
    <w:rPr>
      <w:b/>
      <w:bCs/>
    </w:rPr>
  </w:style>
  <w:style w:type="character" w:styleId="aff2">
    <w:name w:val="Placeholder Text"/>
    <w:basedOn w:val="a4"/>
    <w:uiPriority w:val="99"/>
    <w:semiHidden/>
    <w:rsid w:val="00DA335D"/>
    <w:rPr>
      <w:color w:val="808080"/>
    </w:rPr>
  </w:style>
  <w:style w:type="paragraph" w:styleId="aff3">
    <w:name w:val="No Spacing"/>
    <w:uiPriority w:val="1"/>
    <w:rsid w:val="00DA335D"/>
    <w:pPr>
      <w:spacing w:after="0" w:line="240" w:lineRule="auto"/>
    </w:pPr>
    <w:rPr>
      <w:rFonts w:eastAsiaTheme="minorHAnsi"/>
    </w:rPr>
  </w:style>
  <w:style w:type="character" w:customStyle="1" w:styleId="fontstyle01">
    <w:name w:val="fontstyle01"/>
    <w:basedOn w:val="a4"/>
    <w:rsid w:val="00DA335D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paragraph" w:styleId="aff4">
    <w:name w:val="Bibliography"/>
    <w:basedOn w:val="a1"/>
    <w:next w:val="a1"/>
    <w:uiPriority w:val="37"/>
    <w:unhideWhenUsed/>
    <w:rsid w:val="00DA335D"/>
  </w:style>
  <w:style w:type="paragraph" w:styleId="aff5">
    <w:name w:val="Revision"/>
    <w:hidden/>
    <w:uiPriority w:val="99"/>
    <w:semiHidden/>
    <w:rsid w:val="00DA335D"/>
    <w:pPr>
      <w:spacing w:after="0" w:line="240" w:lineRule="auto"/>
    </w:pPr>
  </w:style>
  <w:style w:type="character" w:customStyle="1" w:styleId="mord">
    <w:name w:val="mord"/>
    <w:basedOn w:val="a4"/>
    <w:rsid w:val="00DA335D"/>
  </w:style>
  <w:style w:type="character" w:customStyle="1" w:styleId="vlist-s">
    <w:name w:val="vlist-s"/>
    <w:basedOn w:val="a4"/>
    <w:rsid w:val="00DA335D"/>
  </w:style>
  <w:style w:type="character" w:customStyle="1" w:styleId="mrel">
    <w:name w:val="mrel"/>
    <w:basedOn w:val="a4"/>
    <w:rsid w:val="00DA335D"/>
  </w:style>
  <w:style w:type="character" w:styleId="aff6">
    <w:name w:val="Hyperlink"/>
    <w:basedOn w:val="a4"/>
    <w:uiPriority w:val="99"/>
    <w:unhideWhenUsed/>
    <w:rsid w:val="00DA335D"/>
    <w:rPr>
      <w:color w:val="0000FF"/>
      <w:u w:val="single"/>
    </w:rPr>
  </w:style>
  <w:style w:type="character" w:customStyle="1" w:styleId="mbin">
    <w:name w:val="mbin"/>
    <w:basedOn w:val="a4"/>
    <w:rsid w:val="00DA335D"/>
  </w:style>
  <w:style w:type="character" w:customStyle="1" w:styleId="mopen">
    <w:name w:val="mopen"/>
    <w:basedOn w:val="a4"/>
    <w:rsid w:val="00DA335D"/>
  </w:style>
  <w:style w:type="character" w:customStyle="1" w:styleId="mclose">
    <w:name w:val="mclose"/>
    <w:basedOn w:val="a4"/>
    <w:rsid w:val="00DA335D"/>
  </w:style>
  <w:style w:type="paragraph" w:styleId="aff7">
    <w:name w:val="TOC Heading"/>
    <w:basedOn w:val="10"/>
    <w:next w:val="a1"/>
    <w:uiPriority w:val="39"/>
    <w:unhideWhenUsed/>
    <w:qFormat/>
    <w:rsid w:val="00DA335D"/>
    <w:pPr>
      <w:spacing w:line="259" w:lineRule="auto"/>
      <w:outlineLvl w:val="9"/>
    </w:pPr>
    <w:rPr>
      <w:lang w:eastAsia="en-US"/>
    </w:rPr>
  </w:style>
  <w:style w:type="character" w:styleId="aff8">
    <w:name w:val="Book Title"/>
    <w:basedOn w:val="a4"/>
    <w:uiPriority w:val="33"/>
    <w:rsid w:val="00DA335D"/>
    <w:rPr>
      <w:b/>
      <w:bCs/>
      <w:i/>
      <w:iCs/>
      <w:spacing w:val="5"/>
    </w:rPr>
  </w:style>
  <w:style w:type="character" w:styleId="aff9">
    <w:name w:val="Intense Reference"/>
    <w:basedOn w:val="a4"/>
    <w:uiPriority w:val="32"/>
    <w:rsid w:val="00DA335D"/>
    <w:rPr>
      <w:b/>
      <w:bCs/>
      <w:smallCaps/>
      <w:color w:val="4472C4" w:themeColor="accent1"/>
      <w:spacing w:val="5"/>
    </w:rPr>
  </w:style>
  <w:style w:type="character" w:styleId="affa">
    <w:name w:val="Subtle Reference"/>
    <w:basedOn w:val="a4"/>
    <w:uiPriority w:val="31"/>
    <w:rsid w:val="00DA335D"/>
    <w:rPr>
      <w:smallCaps/>
      <w:color w:val="5A5A5A" w:themeColor="text1" w:themeTint="A5"/>
    </w:rPr>
  </w:style>
  <w:style w:type="character" w:styleId="affb">
    <w:name w:val="Subtle Emphasis"/>
    <w:basedOn w:val="a4"/>
    <w:uiPriority w:val="19"/>
    <w:rsid w:val="00DA335D"/>
    <w:rPr>
      <w:i/>
      <w:iCs/>
      <w:color w:val="404040" w:themeColor="text1" w:themeTint="BF"/>
    </w:rPr>
  </w:style>
  <w:style w:type="paragraph" w:styleId="affc">
    <w:name w:val="Intense Quote"/>
    <w:basedOn w:val="a1"/>
    <w:next w:val="a1"/>
    <w:link w:val="affd"/>
    <w:uiPriority w:val="30"/>
    <w:rsid w:val="00DA335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Выделенная цитата Знак"/>
    <w:basedOn w:val="a4"/>
    <w:link w:val="affc"/>
    <w:uiPriority w:val="30"/>
    <w:rsid w:val="00DA335D"/>
    <w:rPr>
      <w:i/>
      <w:iCs/>
      <w:color w:val="4472C4" w:themeColor="accent1"/>
    </w:rPr>
  </w:style>
  <w:style w:type="paragraph" w:styleId="24">
    <w:name w:val="Quote"/>
    <w:basedOn w:val="a1"/>
    <w:next w:val="a1"/>
    <w:link w:val="25"/>
    <w:uiPriority w:val="29"/>
    <w:rsid w:val="00DA33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4"/>
    <w:link w:val="24"/>
    <w:uiPriority w:val="29"/>
    <w:rsid w:val="00DA335D"/>
    <w:rPr>
      <w:i/>
      <w:iCs/>
      <w:color w:val="404040" w:themeColor="text1" w:themeTint="BF"/>
    </w:rPr>
  </w:style>
  <w:style w:type="table" w:styleId="1-1">
    <w:name w:val="Medium List 1 Accen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5"/>
    <w:uiPriority w:val="60"/>
    <w:semiHidden/>
    <w:unhideWhenUsed/>
    <w:rsid w:val="00DA335D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fe">
    <w:name w:val="Colorful Grid"/>
    <w:basedOn w:val="a5"/>
    <w:uiPriority w:val="73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ff">
    <w:name w:val="Colorful List"/>
    <w:basedOn w:val="a5"/>
    <w:uiPriority w:val="72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ff0">
    <w:name w:val="Colorful Shading"/>
    <w:basedOn w:val="a5"/>
    <w:uiPriority w:val="71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1">
    <w:name w:val="Dark List"/>
    <w:basedOn w:val="a5"/>
    <w:uiPriority w:val="70"/>
    <w:semiHidden/>
    <w:unhideWhenUsed/>
    <w:rsid w:val="00DA335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5">
    <w:name w:val="Medium Grid 3"/>
    <w:basedOn w:val="a5"/>
    <w:uiPriority w:val="69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6">
    <w:name w:val="Medium Grid 2"/>
    <w:basedOn w:val="a5"/>
    <w:uiPriority w:val="68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4">
    <w:name w:val="Medium Grid 1"/>
    <w:basedOn w:val="a5"/>
    <w:uiPriority w:val="67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7">
    <w:name w:val="Medium List 2"/>
    <w:basedOn w:val="a5"/>
    <w:uiPriority w:val="66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Lis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8">
    <w:name w:val="Medium Shading 2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6">
    <w:name w:val="Medium Shading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ff2">
    <w:name w:val="Light Grid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ff3">
    <w:name w:val="Light List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f4">
    <w:name w:val="Light Shading"/>
    <w:basedOn w:val="a5"/>
    <w:uiPriority w:val="60"/>
    <w:semiHidden/>
    <w:unhideWhenUsed/>
    <w:rsid w:val="00DA335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TML">
    <w:name w:val="HTML Variable"/>
    <w:basedOn w:val="a4"/>
    <w:uiPriority w:val="99"/>
    <w:semiHidden/>
    <w:unhideWhenUsed/>
    <w:rsid w:val="00DA335D"/>
    <w:rPr>
      <w:i/>
      <w:iCs/>
    </w:rPr>
  </w:style>
  <w:style w:type="character" w:styleId="HTML0">
    <w:name w:val="HTML Typewriter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1">
    <w:name w:val="HTML Sample"/>
    <w:basedOn w:val="a4"/>
    <w:uiPriority w:val="99"/>
    <w:semiHidden/>
    <w:unhideWhenUsed/>
    <w:rsid w:val="00DA335D"/>
    <w:rPr>
      <w:rFonts w:ascii="Consolas" w:hAnsi="Consolas"/>
      <w:sz w:val="24"/>
      <w:szCs w:val="24"/>
    </w:rPr>
  </w:style>
  <w:style w:type="paragraph" w:styleId="HTML2">
    <w:name w:val="HTML Preformatted"/>
    <w:basedOn w:val="a1"/>
    <w:link w:val="HTML3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3">
    <w:name w:val="Стандартный HTML Знак"/>
    <w:basedOn w:val="a4"/>
    <w:link w:val="HTML2"/>
    <w:uiPriority w:val="99"/>
    <w:semiHidden/>
    <w:rsid w:val="00DA335D"/>
    <w:rPr>
      <w:rFonts w:ascii="Consolas" w:hAnsi="Consolas"/>
      <w:sz w:val="20"/>
      <w:szCs w:val="20"/>
    </w:rPr>
  </w:style>
  <w:style w:type="character" w:styleId="HTML4">
    <w:name w:val="HTML Keyboard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5">
    <w:name w:val="HTML Definition"/>
    <w:basedOn w:val="a4"/>
    <w:uiPriority w:val="99"/>
    <w:semiHidden/>
    <w:unhideWhenUsed/>
    <w:rsid w:val="00DA335D"/>
    <w:rPr>
      <w:i/>
      <w:iCs/>
    </w:rPr>
  </w:style>
  <w:style w:type="character" w:styleId="HTML6">
    <w:name w:val="HTML Code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7">
    <w:name w:val="HTML Cite"/>
    <w:basedOn w:val="a4"/>
    <w:uiPriority w:val="99"/>
    <w:semiHidden/>
    <w:unhideWhenUsed/>
    <w:rsid w:val="00DA335D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DA335D"/>
    <w:pPr>
      <w:spacing w:after="0" w:line="240" w:lineRule="auto"/>
    </w:pPr>
    <w:rPr>
      <w:i/>
      <w:iCs/>
    </w:rPr>
  </w:style>
  <w:style w:type="character" w:customStyle="1" w:styleId="HTML9">
    <w:name w:val="Адрес HTML Знак"/>
    <w:basedOn w:val="a4"/>
    <w:link w:val="HTML8"/>
    <w:uiPriority w:val="99"/>
    <w:semiHidden/>
    <w:rsid w:val="00DA335D"/>
    <w:rPr>
      <w:i/>
      <w:iCs/>
    </w:rPr>
  </w:style>
  <w:style w:type="character" w:styleId="HTMLa">
    <w:name w:val="HTML Acronym"/>
    <w:basedOn w:val="a4"/>
    <w:uiPriority w:val="99"/>
    <w:semiHidden/>
    <w:unhideWhenUsed/>
    <w:rsid w:val="00DA335D"/>
  </w:style>
  <w:style w:type="paragraph" w:styleId="afff5">
    <w:name w:val="Normal (Web)"/>
    <w:basedOn w:val="a1"/>
    <w:uiPriority w:val="99"/>
    <w:semiHidden/>
    <w:unhideWhenUsed/>
    <w:rsid w:val="00DA335D"/>
    <w:rPr>
      <w:rFonts w:ascii="Times New Roman" w:hAnsi="Times New Roman" w:cs="Times New Roman"/>
      <w:sz w:val="24"/>
      <w:szCs w:val="24"/>
    </w:rPr>
  </w:style>
  <w:style w:type="paragraph" w:styleId="afff6">
    <w:name w:val="Plain Text"/>
    <w:basedOn w:val="a1"/>
    <w:link w:val="afff7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7">
    <w:name w:val="Текст Знак"/>
    <w:basedOn w:val="a4"/>
    <w:link w:val="afff6"/>
    <w:uiPriority w:val="99"/>
    <w:semiHidden/>
    <w:rsid w:val="00DA335D"/>
    <w:rPr>
      <w:rFonts w:ascii="Consolas" w:hAnsi="Consolas"/>
      <w:sz w:val="21"/>
      <w:szCs w:val="21"/>
    </w:rPr>
  </w:style>
  <w:style w:type="paragraph" w:styleId="afff8">
    <w:name w:val="Document Map"/>
    <w:basedOn w:val="a1"/>
    <w:link w:val="afff9"/>
    <w:uiPriority w:val="99"/>
    <w:semiHidden/>
    <w:unhideWhenUsed/>
    <w:rsid w:val="00DA335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f9">
    <w:name w:val="Схема документа Знак"/>
    <w:basedOn w:val="a4"/>
    <w:link w:val="afff8"/>
    <w:uiPriority w:val="99"/>
    <w:semiHidden/>
    <w:rsid w:val="00DA335D"/>
    <w:rPr>
      <w:rFonts w:ascii="Segoe UI" w:hAnsi="Segoe UI" w:cs="Segoe UI"/>
      <w:sz w:val="16"/>
      <w:szCs w:val="16"/>
    </w:rPr>
  </w:style>
  <w:style w:type="character" w:styleId="afffa">
    <w:name w:val="Emphasis"/>
    <w:basedOn w:val="a4"/>
    <w:uiPriority w:val="20"/>
    <w:rsid w:val="00DA335D"/>
    <w:rPr>
      <w:i/>
      <w:iCs/>
    </w:rPr>
  </w:style>
  <w:style w:type="character" w:styleId="afffb">
    <w:name w:val="FollowedHyperlink"/>
    <w:basedOn w:val="a4"/>
    <w:uiPriority w:val="99"/>
    <w:semiHidden/>
    <w:unhideWhenUsed/>
    <w:rsid w:val="00DA335D"/>
    <w:rPr>
      <w:color w:val="954F72" w:themeColor="followedHyperlink"/>
      <w:u w:val="single"/>
    </w:rPr>
  </w:style>
  <w:style w:type="paragraph" w:styleId="afffc">
    <w:name w:val="Block Text"/>
    <w:basedOn w:val="a1"/>
    <w:uiPriority w:val="99"/>
    <w:semiHidden/>
    <w:unhideWhenUsed/>
    <w:rsid w:val="00DA335D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36">
    <w:name w:val="Body Text Indent 3"/>
    <w:basedOn w:val="a1"/>
    <w:link w:val="37"/>
    <w:uiPriority w:val="99"/>
    <w:semiHidden/>
    <w:unhideWhenUsed/>
    <w:rsid w:val="00DA335D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4"/>
    <w:link w:val="36"/>
    <w:uiPriority w:val="99"/>
    <w:semiHidden/>
    <w:rsid w:val="00DA335D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DA335D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4"/>
    <w:link w:val="29"/>
    <w:uiPriority w:val="99"/>
    <w:semiHidden/>
    <w:rsid w:val="00DA335D"/>
  </w:style>
  <w:style w:type="paragraph" w:styleId="38">
    <w:name w:val="Body Text 3"/>
    <w:basedOn w:val="a1"/>
    <w:link w:val="39"/>
    <w:uiPriority w:val="99"/>
    <w:semiHidden/>
    <w:unhideWhenUsed/>
    <w:rsid w:val="00DA335D"/>
    <w:pPr>
      <w:spacing w:after="120"/>
    </w:pPr>
    <w:rPr>
      <w:sz w:val="16"/>
      <w:szCs w:val="16"/>
    </w:rPr>
  </w:style>
  <w:style w:type="character" w:customStyle="1" w:styleId="39">
    <w:name w:val="Основной текст 3 Знак"/>
    <w:basedOn w:val="a4"/>
    <w:link w:val="38"/>
    <w:uiPriority w:val="99"/>
    <w:semiHidden/>
    <w:rsid w:val="00DA335D"/>
    <w:rPr>
      <w:sz w:val="16"/>
      <w:szCs w:val="16"/>
    </w:rPr>
  </w:style>
  <w:style w:type="paragraph" w:styleId="2b">
    <w:name w:val="Body Text 2"/>
    <w:basedOn w:val="a1"/>
    <w:link w:val="2c"/>
    <w:semiHidden/>
    <w:unhideWhenUsed/>
    <w:rsid w:val="00DA335D"/>
    <w:pPr>
      <w:spacing w:after="120" w:line="480" w:lineRule="auto"/>
    </w:pPr>
  </w:style>
  <w:style w:type="character" w:customStyle="1" w:styleId="2c">
    <w:name w:val="Основной текст 2 Знак"/>
    <w:basedOn w:val="a4"/>
    <w:link w:val="2b"/>
    <w:semiHidden/>
    <w:rsid w:val="00DA335D"/>
  </w:style>
  <w:style w:type="paragraph" w:styleId="afffd">
    <w:name w:val="Note Heading"/>
    <w:basedOn w:val="a1"/>
    <w:next w:val="a1"/>
    <w:link w:val="afffe"/>
    <w:uiPriority w:val="99"/>
    <w:semiHidden/>
    <w:unhideWhenUsed/>
    <w:rsid w:val="00DA335D"/>
    <w:pPr>
      <w:spacing w:after="0" w:line="240" w:lineRule="auto"/>
    </w:pPr>
  </w:style>
  <w:style w:type="character" w:customStyle="1" w:styleId="afffe">
    <w:name w:val="Заголовок записки Знак"/>
    <w:basedOn w:val="a4"/>
    <w:link w:val="afffd"/>
    <w:uiPriority w:val="99"/>
    <w:semiHidden/>
    <w:rsid w:val="00DA335D"/>
  </w:style>
  <w:style w:type="paragraph" w:styleId="affff">
    <w:name w:val="Body Text Indent"/>
    <w:basedOn w:val="a1"/>
    <w:link w:val="affff0"/>
    <w:uiPriority w:val="99"/>
    <w:semiHidden/>
    <w:unhideWhenUsed/>
    <w:rsid w:val="00DA335D"/>
    <w:pPr>
      <w:spacing w:after="120"/>
      <w:ind w:left="283"/>
    </w:pPr>
  </w:style>
  <w:style w:type="character" w:customStyle="1" w:styleId="affff0">
    <w:name w:val="Основной текст с отступом Знак"/>
    <w:basedOn w:val="a4"/>
    <w:link w:val="affff"/>
    <w:uiPriority w:val="99"/>
    <w:semiHidden/>
    <w:rsid w:val="00DA335D"/>
  </w:style>
  <w:style w:type="paragraph" w:styleId="2d">
    <w:name w:val="Body Text First Indent 2"/>
    <w:basedOn w:val="affff"/>
    <w:link w:val="2e"/>
    <w:uiPriority w:val="99"/>
    <w:semiHidden/>
    <w:unhideWhenUsed/>
    <w:rsid w:val="00DA335D"/>
    <w:pPr>
      <w:spacing w:after="160"/>
      <w:ind w:left="360" w:firstLine="360"/>
    </w:pPr>
  </w:style>
  <w:style w:type="character" w:customStyle="1" w:styleId="2e">
    <w:name w:val="Красная строка 2 Знак"/>
    <w:basedOn w:val="affff0"/>
    <w:link w:val="2d"/>
    <w:uiPriority w:val="99"/>
    <w:semiHidden/>
    <w:rsid w:val="00DA335D"/>
  </w:style>
  <w:style w:type="paragraph" w:styleId="affff1">
    <w:name w:val="Body Text"/>
    <w:basedOn w:val="a1"/>
    <w:link w:val="affff2"/>
    <w:unhideWhenUsed/>
    <w:rsid w:val="00DA335D"/>
    <w:pPr>
      <w:spacing w:after="120"/>
    </w:pPr>
  </w:style>
  <w:style w:type="character" w:customStyle="1" w:styleId="affff2">
    <w:name w:val="Основной текст Знак"/>
    <w:basedOn w:val="a4"/>
    <w:link w:val="affff1"/>
    <w:rsid w:val="00DA335D"/>
  </w:style>
  <w:style w:type="paragraph" w:styleId="affff3">
    <w:name w:val="Body Text First Indent"/>
    <w:basedOn w:val="affff1"/>
    <w:link w:val="affff4"/>
    <w:uiPriority w:val="99"/>
    <w:semiHidden/>
    <w:unhideWhenUsed/>
    <w:rsid w:val="00DA335D"/>
    <w:pPr>
      <w:spacing w:after="160"/>
      <w:ind w:firstLine="360"/>
    </w:pPr>
  </w:style>
  <w:style w:type="character" w:customStyle="1" w:styleId="affff4">
    <w:name w:val="Красная строка Знак"/>
    <w:basedOn w:val="affff2"/>
    <w:link w:val="affff3"/>
    <w:uiPriority w:val="99"/>
    <w:semiHidden/>
    <w:rsid w:val="00DA335D"/>
  </w:style>
  <w:style w:type="paragraph" w:styleId="affff5">
    <w:name w:val="Date"/>
    <w:basedOn w:val="a1"/>
    <w:next w:val="a1"/>
    <w:link w:val="affff6"/>
    <w:uiPriority w:val="99"/>
    <w:semiHidden/>
    <w:unhideWhenUsed/>
    <w:rsid w:val="00DA335D"/>
  </w:style>
  <w:style w:type="character" w:customStyle="1" w:styleId="affff6">
    <w:name w:val="Дата Знак"/>
    <w:basedOn w:val="a4"/>
    <w:link w:val="affff5"/>
    <w:uiPriority w:val="99"/>
    <w:semiHidden/>
    <w:rsid w:val="00DA335D"/>
  </w:style>
  <w:style w:type="paragraph" w:styleId="affff7">
    <w:name w:val="Salutation"/>
    <w:basedOn w:val="a1"/>
    <w:next w:val="a1"/>
    <w:link w:val="affff8"/>
    <w:uiPriority w:val="99"/>
    <w:semiHidden/>
    <w:unhideWhenUsed/>
    <w:rsid w:val="00DA335D"/>
  </w:style>
  <w:style w:type="character" w:customStyle="1" w:styleId="affff8">
    <w:name w:val="Приветствие Знак"/>
    <w:basedOn w:val="a4"/>
    <w:link w:val="affff7"/>
    <w:uiPriority w:val="99"/>
    <w:semiHidden/>
    <w:rsid w:val="00DA335D"/>
  </w:style>
  <w:style w:type="paragraph" w:styleId="affff9">
    <w:name w:val="Subtitle"/>
    <w:basedOn w:val="a1"/>
    <w:next w:val="a1"/>
    <w:link w:val="affffa"/>
    <w:uiPriority w:val="11"/>
    <w:rsid w:val="00DA33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ffa">
    <w:name w:val="Подзаголовок Знак"/>
    <w:basedOn w:val="a4"/>
    <w:link w:val="affff9"/>
    <w:uiPriority w:val="11"/>
    <w:rsid w:val="00DA335D"/>
    <w:rPr>
      <w:rFonts w:eastAsiaTheme="minorEastAsia"/>
      <w:color w:val="5A5A5A" w:themeColor="text1" w:themeTint="A5"/>
      <w:spacing w:val="15"/>
    </w:rPr>
  </w:style>
  <w:style w:type="paragraph" w:styleId="affffb">
    <w:name w:val="Message Header"/>
    <w:basedOn w:val="a1"/>
    <w:link w:val="affffc"/>
    <w:uiPriority w:val="99"/>
    <w:semiHidden/>
    <w:unhideWhenUsed/>
    <w:rsid w:val="00DA335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Шапка Знак"/>
    <w:basedOn w:val="a4"/>
    <w:link w:val="affffb"/>
    <w:uiPriority w:val="99"/>
    <w:semiHidden/>
    <w:rsid w:val="00DA335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DA335D"/>
    <w:pPr>
      <w:spacing w:after="120"/>
      <w:ind w:left="1415"/>
      <w:contextualSpacing/>
    </w:pPr>
  </w:style>
  <w:style w:type="paragraph" w:styleId="44">
    <w:name w:val="List Continue 4"/>
    <w:basedOn w:val="a1"/>
    <w:uiPriority w:val="99"/>
    <w:semiHidden/>
    <w:unhideWhenUsed/>
    <w:rsid w:val="00DA335D"/>
    <w:pPr>
      <w:spacing w:after="120"/>
      <w:ind w:left="1132"/>
      <w:contextualSpacing/>
    </w:pPr>
  </w:style>
  <w:style w:type="paragraph" w:styleId="3a">
    <w:name w:val="List Continue 3"/>
    <w:basedOn w:val="a1"/>
    <w:uiPriority w:val="99"/>
    <w:semiHidden/>
    <w:unhideWhenUsed/>
    <w:rsid w:val="00DA335D"/>
    <w:pPr>
      <w:spacing w:after="120"/>
      <w:ind w:left="849"/>
      <w:contextualSpacing/>
    </w:pPr>
  </w:style>
  <w:style w:type="paragraph" w:styleId="2f">
    <w:name w:val="List Continue 2"/>
    <w:basedOn w:val="a1"/>
    <w:uiPriority w:val="99"/>
    <w:semiHidden/>
    <w:unhideWhenUsed/>
    <w:rsid w:val="00DA335D"/>
    <w:pPr>
      <w:spacing w:after="120"/>
      <w:ind w:left="566"/>
      <w:contextualSpacing/>
    </w:pPr>
  </w:style>
  <w:style w:type="paragraph" w:styleId="affffd">
    <w:name w:val="List Continue"/>
    <w:basedOn w:val="a1"/>
    <w:uiPriority w:val="99"/>
    <w:semiHidden/>
    <w:unhideWhenUsed/>
    <w:rsid w:val="00DA335D"/>
    <w:pPr>
      <w:spacing w:after="120"/>
      <w:ind w:left="283"/>
      <w:contextualSpacing/>
    </w:pPr>
  </w:style>
  <w:style w:type="paragraph" w:styleId="affffe">
    <w:name w:val="Signature"/>
    <w:basedOn w:val="a1"/>
    <w:link w:val="afffff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">
    <w:name w:val="Подпись Знак"/>
    <w:basedOn w:val="a4"/>
    <w:link w:val="affffe"/>
    <w:uiPriority w:val="99"/>
    <w:semiHidden/>
    <w:rsid w:val="00DA335D"/>
  </w:style>
  <w:style w:type="paragraph" w:styleId="afffff0">
    <w:name w:val="Closing"/>
    <w:basedOn w:val="a1"/>
    <w:link w:val="afffff1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1">
    <w:name w:val="Прощание Знак"/>
    <w:basedOn w:val="a4"/>
    <w:link w:val="afffff0"/>
    <w:uiPriority w:val="99"/>
    <w:semiHidden/>
    <w:rsid w:val="00DA335D"/>
  </w:style>
  <w:style w:type="paragraph" w:styleId="afffff2">
    <w:name w:val="Title"/>
    <w:basedOn w:val="a1"/>
    <w:next w:val="a1"/>
    <w:link w:val="17"/>
    <w:uiPriority w:val="10"/>
    <w:rsid w:val="00DA33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4"/>
    <w:link w:val="afffff2"/>
    <w:uiPriority w:val="10"/>
    <w:rsid w:val="00DA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5">
    <w:name w:val="List Number 5"/>
    <w:basedOn w:val="a1"/>
    <w:uiPriority w:val="99"/>
    <w:semiHidden/>
    <w:unhideWhenUsed/>
    <w:rsid w:val="00DA335D"/>
    <w:pPr>
      <w:numPr>
        <w:numId w:val="10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A335D"/>
    <w:pPr>
      <w:numPr>
        <w:numId w:val="11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A335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DA335D"/>
    <w:pPr>
      <w:numPr>
        <w:numId w:val="1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A335D"/>
    <w:pPr>
      <w:numPr>
        <w:numId w:val="1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A335D"/>
    <w:pPr>
      <w:numPr>
        <w:numId w:val="1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A335D"/>
    <w:pPr>
      <w:numPr>
        <w:numId w:val="16"/>
      </w:numPr>
      <w:contextualSpacing/>
    </w:pPr>
  </w:style>
  <w:style w:type="paragraph" w:styleId="2f0">
    <w:name w:val="List Bullet 2"/>
    <w:basedOn w:val="a1"/>
    <w:uiPriority w:val="99"/>
    <w:semiHidden/>
    <w:unhideWhenUsed/>
    <w:rsid w:val="00DA335D"/>
    <w:pPr>
      <w:tabs>
        <w:tab w:val="num" w:pos="643"/>
      </w:tabs>
      <w:ind w:left="643" w:hanging="360"/>
      <w:contextualSpacing/>
    </w:pPr>
  </w:style>
  <w:style w:type="paragraph" w:styleId="54">
    <w:name w:val="List 5"/>
    <w:basedOn w:val="a1"/>
    <w:uiPriority w:val="99"/>
    <w:semiHidden/>
    <w:unhideWhenUsed/>
    <w:rsid w:val="00DA335D"/>
    <w:pPr>
      <w:ind w:left="1415" w:hanging="283"/>
      <w:contextualSpacing/>
    </w:pPr>
  </w:style>
  <w:style w:type="paragraph" w:styleId="45">
    <w:name w:val="List 4"/>
    <w:basedOn w:val="a1"/>
    <w:uiPriority w:val="99"/>
    <w:semiHidden/>
    <w:unhideWhenUsed/>
    <w:rsid w:val="00DA335D"/>
    <w:pPr>
      <w:ind w:left="1132" w:hanging="283"/>
      <w:contextualSpacing/>
    </w:pPr>
  </w:style>
  <w:style w:type="paragraph" w:styleId="3b">
    <w:name w:val="List 3"/>
    <w:basedOn w:val="a1"/>
    <w:uiPriority w:val="99"/>
    <w:semiHidden/>
    <w:unhideWhenUsed/>
    <w:rsid w:val="00DA335D"/>
    <w:pPr>
      <w:ind w:left="849" w:hanging="283"/>
      <w:contextualSpacing/>
    </w:pPr>
  </w:style>
  <w:style w:type="paragraph" w:styleId="2f1">
    <w:name w:val="List 2"/>
    <w:basedOn w:val="a1"/>
    <w:uiPriority w:val="99"/>
    <w:semiHidden/>
    <w:unhideWhenUsed/>
    <w:rsid w:val="00DA335D"/>
    <w:pPr>
      <w:ind w:left="566" w:hanging="283"/>
      <w:contextualSpacing/>
    </w:pPr>
  </w:style>
  <w:style w:type="paragraph" w:styleId="a">
    <w:name w:val="List Number"/>
    <w:basedOn w:val="a1"/>
    <w:uiPriority w:val="99"/>
    <w:semiHidden/>
    <w:unhideWhenUsed/>
    <w:rsid w:val="00DA335D"/>
    <w:pPr>
      <w:numPr>
        <w:numId w:val="18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DA335D"/>
    <w:pPr>
      <w:numPr>
        <w:numId w:val="19"/>
      </w:numPr>
      <w:contextualSpacing/>
    </w:pPr>
  </w:style>
  <w:style w:type="paragraph" w:styleId="afffff3">
    <w:name w:val="List"/>
    <w:basedOn w:val="a1"/>
    <w:uiPriority w:val="99"/>
    <w:semiHidden/>
    <w:unhideWhenUsed/>
    <w:rsid w:val="00DA335D"/>
    <w:pPr>
      <w:ind w:left="283" w:hanging="283"/>
      <w:contextualSpacing/>
    </w:pPr>
  </w:style>
  <w:style w:type="paragraph" w:styleId="afffff4">
    <w:name w:val="toa heading"/>
    <w:basedOn w:val="a1"/>
    <w:next w:val="a1"/>
    <w:uiPriority w:val="99"/>
    <w:semiHidden/>
    <w:unhideWhenUsed/>
    <w:rsid w:val="00DA335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fff5">
    <w:name w:val="macro"/>
    <w:link w:val="afffff6"/>
    <w:uiPriority w:val="99"/>
    <w:semiHidden/>
    <w:unhideWhenUsed/>
    <w:rsid w:val="00DA335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ff6">
    <w:name w:val="Текст макроса Знак"/>
    <w:basedOn w:val="a4"/>
    <w:link w:val="afffff5"/>
    <w:uiPriority w:val="99"/>
    <w:semiHidden/>
    <w:rsid w:val="00DA335D"/>
    <w:rPr>
      <w:rFonts w:ascii="Consolas" w:hAnsi="Consolas"/>
      <w:sz w:val="20"/>
      <w:szCs w:val="20"/>
    </w:rPr>
  </w:style>
  <w:style w:type="paragraph" w:styleId="afffff7">
    <w:name w:val="table of authorities"/>
    <w:basedOn w:val="a1"/>
    <w:next w:val="a1"/>
    <w:uiPriority w:val="99"/>
    <w:semiHidden/>
    <w:unhideWhenUsed/>
    <w:rsid w:val="00DA335D"/>
    <w:pPr>
      <w:spacing w:after="0"/>
      <w:ind w:left="220" w:hanging="220"/>
    </w:pPr>
  </w:style>
  <w:style w:type="paragraph" w:styleId="afffff8">
    <w:name w:val="endnote text"/>
    <w:basedOn w:val="a1"/>
    <w:link w:val="afffff9"/>
    <w:uiPriority w:val="99"/>
    <w:semiHidden/>
    <w:unhideWhenUsed/>
    <w:rsid w:val="00DA335D"/>
    <w:pPr>
      <w:spacing w:after="0" w:line="240" w:lineRule="auto"/>
    </w:pPr>
    <w:rPr>
      <w:sz w:val="20"/>
      <w:szCs w:val="20"/>
    </w:rPr>
  </w:style>
  <w:style w:type="character" w:customStyle="1" w:styleId="afffff9">
    <w:name w:val="Текст концевой сноски Знак"/>
    <w:basedOn w:val="a4"/>
    <w:link w:val="afffff8"/>
    <w:uiPriority w:val="99"/>
    <w:semiHidden/>
    <w:rsid w:val="00DA335D"/>
    <w:rPr>
      <w:sz w:val="20"/>
      <w:szCs w:val="20"/>
    </w:rPr>
  </w:style>
  <w:style w:type="character" w:styleId="afffffa">
    <w:name w:val="endnote reference"/>
    <w:basedOn w:val="a4"/>
    <w:uiPriority w:val="99"/>
    <w:semiHidden/>
    <w:unhideWhenUsed/>
    <w:rsid w:val="00DA335D"/>
    <w:rPr>
      <w:vertAlign w:val="superscript"/>
    </w:rPr>
  </w:style>
  <w:style w:type="character" w:styleId="afffffb">
    <w:name w:val="page number"/>
    <w:basedOn w:val="a4"/>
    <w:uiPriority w:val="99"/>
    <w:semiHidden/>
    <w:unhideWhenUsed/>
    <w:rsid w:val="00DA335D"/>
  </w:style>
  <w:style w:type="character" w:styleId="afffffc">
    <w:name w:val="line number"/>
    <w:basedOn w:val="a4"/>
    <w:uiPriority w:val="99"/>
    <w:semiHidden/>
    <w:unhideWhenUsed/>
    <w:rsid w:val="00DA335D"/>
  </w:style>
  <w:style w:type="character" w:styleId="afffffd">
    <w:name w:val="footnote reference"/>
    <w:basedOn w:val="a4"/>
    <w:uiPriority w:val="99"/>
    <w:semiHidden/>
    <w:unhideWhenUsed/>
    <w:rsid w:val="00DA335D"/>
    <w:rPr>
      <w:vertAlign w:val="superscript"/>
    </w:rPr>
  </w:style>
  <w:style w:type="paragraph" w:styleId="2f2">
    <w:name w:val="envelope return"/>
    <w:basedOn w:val="a1"/>
    <w:uiPriority w:val="99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fffe">
    <w:name w:val="envelope address"/>
    <w:basedOn w:val="a1"/>
    <w:uiPriority w:val="99"/>
    <w:semiHidden/>
    <w:unhideWhenUsed/>
    <w:rsid w:val="00DA335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fff">
    <w:name w:val="table of figures"/>
    <w:basedOn w:val="a1"/>
    <w:next w:val="a1"/>
    <w:uiPriority w:val="99"/>
    <w:semiHidden/>
    <w:unhideWhenUsed/>
    <w:rsid w:val="00DA335D"/>
    <w:pPr>
      <w:spacing w:after="0"/>
    </w:pPr>
  </w:style>
  <w:style w:type="paragraph" w:styleId="18">
    <w:name w:val="index 1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220" w:hanging="220"/>
    </w:pPr>
  </w:style>
  <w:style w:type="paragraph" w:styleId="affffff0">
    <w:name w:val="index heading"/>
    <w:basedOn w:val="a1"/>
    <w:next w:val="18"/>
    <w:uiPriority w:val="99"/>
    <w:semiHidden/>
    <w:unhideWhenUsed/>
    <w:rsid w:val="00DA335D"/>
    <w:rPr>
      <w:rFonts w:asciiTheme="majorHAnsi" w:eastAsiaTheme="majorEastAsia" w:hAnsiTheme="majorHAnsi" w:cstheme="majorBidi"/>
      <w:b/>
      <w:bCs/>
    </w:rPr>
  </w:style>
  <w:style w:type="paragraph" w:styleId="affffff1">
    <w:name w:val="footer"/>
    <w:basedOn w:val="a1"/>
    <w:link w:val="affffff2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2">
    <w:name w:val="Нижний колонтитул Знак"/>
    <w:basedOn w:val="a4"/>
    <w:link w:val="affffff1"/>
    <w:uiPriority w:val="99"/>
    <w:rsid w:val="00DA335D"/>
  </w:style>
  <w:style w:type="paragraph" w:styleId="affffff3">
    <w:name w:val="header"/>
    <w:basedOn w:val="a1"/>
    <w:link w:val="affffff4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4">
    <w:name w:val="Верхний колонтитул Знак"/>
    <w:basedOn w:val="a4"/>
    <w:link w:val="affffff3"/>
    <w:uiPriority w:val="99"/>
    <w:rsid w:val="00DA335D"/>
  </w:style>
  <w:style w:type="paragraph" w:styleId="affffff5">
    <w:name w:val="Normal Indent"/>
    <w:basedOn w:val="a1"/>
    <w:uiPriority w:val="99"/>
    <w:semiHidden/>
    <w:unhideWhenUsed/>
    <w:rsid w:val="00DA335D"/>
    <w:pPr>
      <w:ind w:left="708"/>
    </w:pPr>
  </w:style>
  <w:style w:type="paragraph" w:styleId="91">
    <w:name w:val="toc 9"/>
    <w:basedOn w:val="a1"/>
    <w:next w:val="a1"/>
    <w:autoRedefine/>
    <w:uiPriority w:val="39"/>
    <w:semiHidden/>
    <w:unhideWhenUsed/>
    <w:rsid w:val="00DA335D"/>
    <w:pPr>
      <w:spacing w:after="100"/>
      <w:ind w:left="1760"/>
    </w:pPr>
  </w:style>
  <w:style w:type="paragraph" w:styleId="81">
    <w:name w:val="toc 8"/>
    <w:basedOn w:val="a1"/>
    <w:next w:val="a1"/>
    <w:autoRedefine/>
    <w:uiPriority w:val="39"/>
    <w:semiHidden/>
    <w:unhideWhenUsed/>
    <w:rsid w:val="00DA335D"/>
    <w:pPr>
      <w:spacing w:after="100"/>
      <w:ind w:left="1540"/>
    </w:pPr>
  </w:style>
  <w:style w:type="paragraph" w:styleId="71">
    <w:name w:val="toc 7"/>
    <w:basedOn w:val="a1"/>
    <w:next w:val="a1"/>
    <w:autoRedefine/>
    <w:uiPriority w:val="39"/>
    <w:semiHidden/>
    <w:unhideWhenUsed/>
    <w:rsid w:val="00DA335D"/>
    <w:pPr>
      <w:spacing w:after="100"/>
      <w:ind w:left="1320"/>
    </w:pPr>
  </w:style>
  <w:style w:type="paragraph" w:styleId="61">
    <w:name w:val="toc 6"/>
    <w:basedOn w:val="a1"/>
    <w:next w:val="a1"/>
    <w:autoRedefine/>
    <w:uiPriority w:val="39"/>
    <w:semiHidden/>
    <w:unhideWhenUsed/>
    <w:rsid w:val="00DA335D"/>
    <w:pPr>
      <w:spacing w:after="100"/>
      <w:ind w:left="1100"/>
    </w:pPr>
  </w:style>
  <w:style w:type="paragraph" w:styleId="55">
    <w:name w:val="toc 5"/>
    <w:basedOn w:val="a1"/>
    <w:next w:val="a1"/>
    <w:autoRedefine/>
    <w:uiPriority w:val="39"/>
    <w:semiHidden/>
    <w:unhideWhenUsed/>
    <w:rsid w:val="00DA335D"/>
    <w:pPr>
      <w:spacing w:after="100"/>
      <w:ind w:left="880"/>
    </w:pPr>
  </w:style>
  <w:style w:type="paragraph" w:styleId="46">
    <w:name w:val="toc 4"/>
    <w:basedOn w:val="a1"/>
    <w:next w:val="a1"/>
    <w:autoRedefine/>
    <w:uiPriority w:val="39"/>
    <w:semiHidden/>
    <w:unhideWhenUsed/>
    <w:rsid w:val="00DA335D"/>
    <w:pPr>
      <w:spacing w:after="100"/>
      <w:ind w:left="660"/>
    </w:pPr>
  </w:style>
  <w:style w:type="paragraph" w:styleId="3c">
    <w:name w:val="toc 3"/>
    <w:basedOn w:val="a1"/>
    <w:next w:val="a1"/>
    <w:autoRedefine/>
    <w:uiPriority w:val="39"/>
    <w:unhideWhenUsed/>
    <w:rsid w:val="00DA335D"/>
    <w:pPr>
      <w:spacing w:after="100"/>
      <w:ind w:left="440"/>
    </w:pPr>
  </w:style>
  <w:style w:type="paragraph" w:styleId="2f3">
    <w:name w:val="toc 2"/>
    <w:basedOn w:val="a1"/>
    <w:next w:val="a1"/>
    <w:autoRedefine/>
    <w:uiPriority w:val="39"/>
    <w:unhideWhenUsed/>
    <w:rsid w:val="00DA335D"/>
    <w:pPr>
      <w:spacing w:after="100"/>
      <w:ind w:left="220"/>
    </w:pPr>
  </w:style>
  <w:style w:type="paragraph" w:styleId="19">
    <w:name w:val="toc 1"/>
    <w:basedOn w:val="a1"/>
    <w:next w:val="a1"/>
    <w:autoRedefine/>
    <w:uiPriority w:val="39"/>
    <w:unhideWhenUsed/>
    <w:rsid w:val="00DA335D"/>
    <w:pPr>
      <w:spacing w:after="100"/>
    </w:pPr>
  </w:style>
  <w:style w:type="paragraph" w:styleId="92">
    <w:name w:val="index 9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98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76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54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32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100" w:hanging="220"/>
    </w:pPr>
  </w:style>
  <w:style w:type="paragraph" w:styleId="47">
    <w:name w:val="index 4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880" w:hanging="220"/>
    </w:pPr>
  </w:style>
  <w:style w:type="paragraph" w:styleId="3d">
    <w:name w:val="index 3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660" w:hanging="220"/>
    </w:pPr>
  </w:style>
  <w:style w:type="paragraph" w:styleId="2f4">
    <w:name w:val="index 2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440" w:hanging="220"/>
    </w:pPr>
  </w:style>
  <w:style w:type="paragraph" w:customStyle="1" w:styleId="CitaviBibliographyEntry">
    <w:name w:val="Citavi Bibliography Entry"/>
    <w:basedOn w:val="a1"/>
    <w:link w:val="CitaviBibliographyEntry0"/>
    <w:uiPriority w:val="99"/>
    <w:rsid w:val="00DA335D"/>
    <w:pPr>
      <w:tabs>
        <w:tab w:val="left" w:pos="454"/>
      </w:tabs>
      <w:spacing w:after="0"/>
      <w:ind w:left="454" w:hanging="454"/>
    </w:pPr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character" w:customStyle="1" w:styleId="CitaviBibliographyEntry0">
    <w:name w:val="Citavi Bibliography Entry Знак"/>
    <w:basedOn w:val="a9"/>
    <w:link w:val="CitaviBibliographyEntry"/>
    <w:uiPriority w:val="99"/>
    <w:rsid w:val="00DA335D"/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paragraph" w:customStyle="1" w:styleId="CitaviBibliographyHeading">
    <w:name w:val="Citavi Bibliography Heading"/>
    <w:basedOn w:val="10"/>
    <w:link w:val="CitaviBibliographyHeading0"/>
    <w:uiPriority w:val="99"/>
    <w:rsid w:val="00DA335D"/>
    <w:pPr>
      <w:jc w:val="left"/>
    </w:pPr>
  </w:style>
  <w:style w:type="character" w:customStyle="1" w:styleId="CitaviBibliographyHeading0">
    <w:name w:val="Citavi Bibliography Heading Знак"/>
    <w:basedOn w:val="a9"/>
    <w:link w:val="Citavi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DA335D"/>
    <w:rPr>
      <w:lang w:eastAsia="ru-RU"/>
    </w:rPr>
  </w:style>
  <w:style w:type="character" w:customStyle="1" w:styleId="CitaviChapterBibliographyHeading0">
    <w:name w:val="Citavi Chapter Bibliography Heading Знак"/>
    <w:basedOn w:val="a9"/>
    <w:link w:val="CitaviChapter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1">
    <w:name w:val="Citavi Bibliography Subheading 1"/>
    <w:basedOn w:val="21"/>
    <w:link w:val="CitaviBibliographySubheading10"/>
    <w:uiPriority w:val="99"/>
    <w:rsid w:val="00DA335D"/>
    <w:pPr>
      <w:outlineLvl w:val="9"/>
    </w:pPr>
    <w:rPr>
      <w:lang w:eastAsia="ru-RU"/>
    </w:rPr>
  </w:style>
  <w:style w:type="character" w:customStyle="1" w:styleId="CitaviBibliographySubheading10">
    <w:name w:val="Citavi Bibliography Subheading 1 Знак"/>
    <w:basedOn w:val="a9"/>
    <w:link w:val="CitaviBibliographySubheading1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2">
    <w:name w:val="Citavi Bibliography Subheading 2"/>
    <w:basedOn w:val="32"/>
    <w:link w:val="CitaviBibliographySubheading20"/>
    <w:uiPriority w:val="99"/>
    <w:rsid w:val="00DA335D"/>
    <w:pPr>
      <w:outlineLvl w:val="9"/>
    </w:pPr>
  </w:style>
  <w:style w:type="character" w:customStyle="1" w:styleId="CitaviBibliographySubheading20">
    <w:name w:val="Citavi Bibliography Subheading 2 Знак"/>
    <w:basedOn w:val="a9"/>
    <w:link w:val="CitaviBibliographySubheading2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3">
    <w:name w:val="Citavi Bibliography Subheading 3"/>
    <w:basedOn w:val="42"/>
    <w:link w:val="CitaviBibliographySubheading30"/>
    <w:uiPriority w:val="99"/>
    <w:rsid w:val="00DA335D"/>
    <w:pPr>
      <w:outlineLvl w:val="9"/>
    </w:pPr>
  </w:style>
  <w:style w:type="character" w:customStyle="1" w:styleId="CitaviBibliographySubheading30">
    <w:name w:val="Citavi Bibliography Subheading 3 Знак"/>
    <w:basedOn w:val="a9"/>
    <w:link w:val="CitaviBibliographySubheading3"/>
    <w:uiPriority w:val="99"/>
    <w:rsid w:val="00DA335D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customStyle="1" w:styleId="CitaviBibliographySubheading4">
    <w:name w:val="Citavi Bibliography Subheading 4"/>
    <w:basedOn w:val="51"/>
    <w:link w:val="CitaviBibliographySubheading40"/>
    <w:uiPriority w:val="99"/>
    <w:rsid w:val="00DA335D"/>
    <w:pPr>
      <w:outlineLvl w:val="9"/>
    </w:pPr>
  </w:style>
  <w:style w:type="character" w:customStyle="1" w:styleId="CitaviBibliographySubheading40">
    <w:name w:val="Citavi Bibliography Subheading 4 Знак"/>
    <w:basedOn w:val="a9"/>
    <w:link w:val="CitaviBibliographySubheading4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5">
    <w:name w:val="Citavi Bibliography Subheading 5"/>
    <w:basedOn w:val="6"/>
    <w:link w:val="CitaviBibliographySubheading50"/>
    <w:uiPriority w:val="99"/>
    <w:rsid w:val="00DA335D"/>
    <w:pPr>
      <w:outlineLvl w:val="9"/>
    </w:pPr>
  </w:style>
  <w:style w:type="character" w:customStyle="1" w:styleId="CitaviBibliographySubheading50">
    <w:name w:val="Citavi Bibliography Subheading 5 Знак"/>
    <w:basedOn w:val="a9"/>
    <w:link w:val="CitaviBibliographySubheading5"/>
    <w:uiPriority w:val="99"/>
    <w:rsid w:val="00DA335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customStyle="1" w:styleId="CitaviBibliographySubheading6">
    <w:name w:val="Citavi Bibliography Subheading 6"/>
    <w:basedOn w:val="7"/>
    <w:link w:val="CitaviBibliographySubheading60"/>
    <w:uiPriority w:val="99"/>
    <w:rsid w:val="00DA335D"/>
    <w:pPr>
      <w:outlineLvl w:val="9"/>
    </w:pPr>
  </w:style>
  <w:style w:type="character" w:customStyle="1" w:styleId="CitaviBibliographySubheading60">
    <w:name w:val="Citavi Bibliography Subheading 6 Знак"/>
    <w:basedOn w:val="a9"/>
    <w:link w:val="CitaviBibliographySubheading6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customStyle="1" w:styleId="CitaviBibliographySubheading7">
    <w:name w:val="Citavi Bibliography Subheading 7"/>
    <w:basedOn w:val="8"/>
    <w:link w:val="CitaviBibliographySubheading70"/>
    <w:uiPriority w:val="99"/>
    <w:rsid w:val="00DA335D"/>
    <w:pPr>
      <w:outlineLvl w:val="9"/>
    </w:pPr>
  </w:style>
  <w:style w:type="character" w:customStyle="1" w:styleId="CitaviBibliographySubheading70">
    <w:name w:val="Citavi Bibliography Subheading 7 Знак"/>
    <w:basedOn w:val="a9"/>
    <w:link w:val="CitaviBibliographySubheading7"/>
    <w:uiPriority w:val="99"/>
    <w:rsid w:val="00DA335D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customStyle="1" w:styleId="CitaviBibliographySubheading8">
    <w:name w:val="Citavi Bibliography Subheading 8"/>
    <w:basedOn w:val="9"/>
    <w:link w:val="CitaviBibliographySubheading80"/>
    <w:uiPriority w:val="99"/>
    <w:rsid w:val="00DA335D"/>
    <w:pPr>
      <w:outlineLvl w:val="9"/>
    </w:pPr>
  </w:style>
  <w:style w:type="character" w:customStyle="1" w:styleId="CitaviBibliographySubheading80">
    <w:name w:val="Citavi Bibliography Subheading 8 Знак"/>
    <w:basedOn w:val="a9"/>
    <w:link w:val="CitaviBibliographySubheading8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customStyle="1" w:styleId="1a">
    <w:name w:val="Неразрешенное упоминание1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41">
    <w:name w:val="Заголовок4"/>
    <w:basedOn w:val="31"/>
    <w:next w:val="a3"/>
    <w:link w:val="48"/>
    <w:rsid w:val="00DA335D"/>
    <w:pPr>
      <w:numPr>
        <w:numId w:val="17"/>
      </w:numPr>
      <w:ind w:left="567"/>
      <w:outlineLvl w:val="3"/>
    </w:pPr>
  </w:style>
  <w:style w:type="character" w:customStyle="1" w:styleId="48">
    <w:name w:val="Заголовок4 Знак"/>
    <w:basedOn w:val="34"/>
    <w:link w:val="41"/>
    <w:rsid w:val="00DA335D"/>
    <w:rPr>
      <w:rFonts w:ascii="Times New Roman" w:eastAsia="Times New Roman" w:hAnsi="Times New Roman" w:cs="Times New Roman"/>
      <w:b/>
      <w:color w:val="000000" w:themeColor="text1"/>
      <w:sz w:val="32"/>
      <w:szCs w:val="36"/>
      <w:lang w:eastAsia="ru-RU"/>
    </w:rPr>
  </w:style>
  <w:style w:type="character" w:styleId="affffff6">
    <w:name w:val="Unresolved Mention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1">
    <w:name w:val="Подзаголовок1"/>
    <w:basedOn w:val="31"/>
    <w:next w:val="a3"/>
    <w:link w:val="1b"/>
    <w:qFormat/>
    <w:rsid w:val="004B00CB"/>
    <w:pPr>
      <w:numPr>
        <w:ilvl w:val="0"/>
        <w:numId w:val="20"/>
      </w:numPr>
      <w:spacing w:after="0"/>
      <w:jc w:val="left"/>
      <w:outlineLvl w:val="9"/>
    </w:pPr>
    <w:rPr>
      <w:b w:val="0"/>
      <w:bCs/>
      <w:i/>
      <w:iCs/>
    </w:rPr>
  </w:style>
  <w:style w:type="character" w:customStyle="1" w:styleId="1b">
    <w:name w:val="Подзаголовок1 Знак"/>
    <w:basedOn w:val="34"/>
    <w:link w:val="1"/>
    <w:rsid w:val="004B00CB"/>
    <w:rPr>
      <w:rFonts w:ascii="Times New Roman" w:eastAsia="Times New Roman" w:hAnsi="Times New Roman" w:cs="Times New Roman"/>
      <w:b w:val="0"/>
      <w:bCs/>
      <w:i/>
      <w:iCs/>
      <w:color w:val="000000" w:themeColor="text1"/>
      <w:sz w:val="32"/>
      <w:szCs w:val="36"/>
      <w:lang w:eastAsia="ru-RU"/>
    </w:rPr>
  </w:style>
  <w:style w:type="paragraph" w:customStyle="1" w:styleId="MathematicaCellInput">
    <w:name w:val="MathematicaCellInput"/>
    <w:rsid w:val="0065469E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  <w:style w:type="character" w:customStyle="1" w:styleId="MathematicaFormatStandardForm">
    <w:name w:val="MathematicaFormatStandardForm"/>
    <w:uiPriority w:val="99"/>
    <w:rsid w:val="0065469E"/>
    <w:rPr>
      <w:rFonts w:ascii="Consolas" w:hAnsi="Consolas" w:cs="Consolas"/>
    </w:rPr>
  </w:style>
  <w:style w:type="paragraph" w:customStyle="1" w:styleId="Default">
    <w:name w:val="Default"/>
    <w:rsid w:val="00E35DF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5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oleObject" Target="embeddings/oleObject3.bin"/><Relationship Id="rId42" Type="http://schemas.openxmlformats.org/officeDocument/2006/relationships/image" Target="media/image23.png"/><Relationship Id="rId47" Type="http://schemas.openxmlformats.org/officeDocument/2006/relationships/oleObject" Target="embeddings/oleObject10.bin"/><Relationship Id="rId63" Type="http://schemas.openxmlformats.org/officeDocument/2006/relationships/image" Target="media/image39.jpeg"/><Relationship Id="rId68" Type="http://schemas.openxmlformats.org/officeDocument/2006/relationships/image" Target="media/image44.png"/><Relationship Id="rId84" Type="http://schemas.openxmlformats.org/officeDocument/2006/relationships/image" Target="media/image60.jpeg"/><Relationship Id="rId89" Type="http://schemas.openxmlformats.org/officeDocument/2006/relationships/image" Target="media/image65.png"/><Relationship Id="rId16" Type="http://schemas.openxmlformats.org/officeDocument/2006/relationships/image" Target="media/image8.emf"/><Relationship Id="rId11" Type="http://schemas.openxmlformats.org/officeDocument/2006/relationships/image" Target="media/image4.png"/><Relationship Id="rId32" Type="http://schemas.openxmlformats.org/officeDocument/2006/relationships/image" Target="media/image18.emf"/><Relationship Id="rId37" Type="http://schemas.microsoft.com/office/2011/relationships/commentsExtended" Target="commentsExtended.xml"/><Relationship Id="rId53" Type="http://schemas.openxmlformats.org/officeDocument/2006/relationships/image" Target="media/image32.jpe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microsoft.com/office/2018/08/relationships/commentsExtensible" Target="commentsExtensible.xm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footer" Target="footer2.xml"/><Relationship Id="rId22" Type="http://schemas.openxmlformats.org/officeDocument/2006/relationships/image" Target="media/image12.emf"/><Relationship Id="rId27" Type="http://schemas.openxmlformats.org/officeDocument/2006/relationships/oleObject" Target="embeddings/oleObject6.bin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0.jpeg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microsoft.com/office/2016/09/relationships/commentsIds" Target="commentsIds.xml"/><Relationship Id="rId46" Type="http://schemas.openxmlformats.org/officeDocument/2006/relationships/image" Target="media/image27.emf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11.emf"/><Relationship Id="rId41" Type="http://schemas.openxmlformats.org/officeDocument/2006/relationships/image" Target="media/image22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jpeg"/><Relationship Id="rId88" Type="http://schemas.openxmlformats.org/officeDocument/2006/relationships/image" Target="media/image64.jpeg"/><Relationship Id="rId91" Type="http://schemas.openxmlformats.org/officeDocument/2006/relationships/image" Target="media/image67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4.bin"/><Relationship Id="rId28" Type="http://schemas.openxmlformats.org/officeDocument/2006/relationships/image" Target="media/image15.png"/><Relationship Id="rId36" Type="http://schemas.openxmlformats.org/officeDocument/2006/relationships/comments" Target="comments.xml"/><Relationship Id="rId49" Type="http://schemas.openxmlformats.org/officeDocument/2006/relationships/image" Target="media/image29.png"/><Relationship Id="rId57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oleObject" Target="embeddings/oleObject7.bin"/><Relationship Id="rId44" Type="http://schemas.openxmlformats.org/officeDocument/2006/relationships/image" Target="media/image25.png"/><Relationship Id="rId52" Type="http://schemas.openxmlformats.org/officeDocument/2006/relationships/oleObject" Target="embeddings/oleObject11.bin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jpeg"/><Relationship Id="rId94" Type="http://schemas.openxmlformats.org/officeDocument/2006/relationships/footer" Target="footer1.xml"/><Relationship Id="rId99" Type="http://schemas.microsoft.com/office/2011/relationships/people" Target="people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34" Type="http://schemas.openxmlformats.org/officeDocument/2006/relationships/image" Target="media/image19.emf"/><Relationship Id="rId50" Type="http://schemas.openxmlformats.org/officeDocument/2006/relationships/image" Target="media/image30.png"/><Relationship Id="rId76" Type="http://schemas.openxmlformats.org/officeDocument/2006/relationships/image" Target="media/image52.png"/><Relationship Id="rId97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3.emf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2.png"/><Relationship Id="rId87" Type="http://schemas.openxmlformats.org/officeDocument/2006/relationships/image" Target="media/image63.jpeg"/><Relationship Id="rId61" Type="http://schemas.openxmlformats.org/officeDocument/2006/relationships/image" Target="media/image37.png"/><Relationship Id="rId82" Type="http://schemas.openxmlformats.org/officeDocument/2006/relationships/image" Target="media/image58.jpeg"/><Relationship Id="rId19" Type="http://schemas.openxmlformats.org/officeDocument/2006/relationships/image" Target="media/image10.png"/><Relationship Id="rId14" Type="http://schemas.openxmlformats.org/officeDocument/2006/relationships/oleObject" Target="embeddings/oleObject1.bin"/><Relationship Id="rId30" Type="http://schemas.openxmlformats.org/officeDocument/2006/relationships/image" Target="media/image17.emf"/><Relationship Id="rId35" Type="http://schemas.openxmlformats.org/officeDocument/2006/relationships/oleObject" Target="embeddings/oleObject9.bin"/><Relationship Id="rId56" Type="http://schemas.openxmlformats.org/officeDocument/2006/relationships/image" Target="media/image310.jpeg"/><Relationship Id="rId77" Type="http://schemas.openxmlformats.org/officeDocument/2006/relationships/image" Target="media/image53.png"/><Relationship Id="rId100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31.emf"/><Relationship Id="rId72" Type="http://schemas.openxmlformats.org/officeDocument/2006/relationships/image" Target="media/image48.png"/><Relationship Id="rId93" Type="http://schemas.openxmlformats.org/officeDocument/2006/relationships/header" Target="header2.xml"/><Relationship Id="rId98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5118A92D3A249D6AF2A64C69543BC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4EBA4C-3DED-4A59-8B79-97A2A685D744}"/>
      </w:docPartPr>
      <w:docPartBody>
        <w:p w:rsidR="00511E9D" w:rsidRDefault="00511E9D" w:rsidP="00511E9D">
          <w:pPr>
            <w:pStyle w:val="A5118A92D3A249D6AF2A64C69543BC6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D388A1384D4EB4851D313A86B244A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1F4B0-E64E-4FDE-B347-7E48B5763A0F}"/>
      </w:docPartPr>
      <w:docPartBody>
        <w:p w:rsidR="00511E9D" w:rsidRDefault="00511E9D" w:rsidP="00511E9D">
          <w:pPr>
            <w:pStyle w:val="11D388A1384D4EB4851D313A86B244A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388C7DDEC60437EBE3964940ACF05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BD7516-9CB3-4A3C-BDED-4597C9EC8892}"/>
      </w:docPartPr>
      <w:docPartBody>
        <w:p w:rsidR="00511E9D" w:rsidRDefault="00511E9D" w:rsidP="00511E9D">
          <w:pPr>
            <w:pStyle w:val="C388C7DDEC60437EBE3964940ACF050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21323FE214928ABC675EEE9E6B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76C656-4ADB-4566-8DF1-951C3F8ECE5C}"/>
      </w:docPartPr>
      <w:docPartBody>
        <w:p w:rsidR="00511E9D" w:rsidRDefault="00511E9D" w:rsidP="00511E9D">
          <w:pPr>
            <w:pStyle w:val="44D21323FE214928ABC675EEE9E6B315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B5575C129844CB49C34F6F0D10AC7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51178C-CA80-4FF6-833D-BAA51B20E95B}"/>
      </w:docPartPr>
      <w:docPartBody>
        <w:p w:rsidR="00511E9D" w:rsidRDefault="00511E9D" w:rsidP="00511E9D">
          <w:pPr>
            <w:pStyle w:val="7B5575C129844CB49C34F6F0D10AC7F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179B492900E41CCB027273B07FAC5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0203C-A1E3-455C-A0A9-3163E1E9B008}"/>
      </w:docPartPr>
      <w:docPartBody>
        <w:p w:rsidR="00511E9D" w:rsidRDefault="00511E9D" w:rsidP="00511E9D">
          <w:pPr>
            <w:pStyle w:val="A179B492900E41CCB027273B07FAC587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CBA0C926856424C9BB809D45BB651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95C790-1042-4469-8697-80256DDBFA12}"/>
      </w:docPartPr>
      <w:docPartBody>
        <w:p w:rsidR="00511E9D" w:rsidRDefault="00511E9D" w:rsidP="00511E9D">
          <w:pPr>
            <w:pStyle w:val="FCBA0C926856424C9BB809D45BB65143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42B782-CFF6-4EE8-8218-C451C3CCC676}"/>
      </w:docPartPr>
      <w:docPartBody>
        <w:p w:rsidR="00F2308C" w:rsidRDefault="00F2308C"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E86EFAF981248C59ADA07BF0CF62A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30DD2-B2A2-4E35-89B8-451A086DC9E0}"/>
      </w:docPartPr>
      <w:docPartBody>
        <w:p w:rsidR="00F2308C" w:rsidRDefault="00F2308C" w:rsidP="00F2308C">
          <w:pPr>
            <w:pStyle w:val="7E86EFAF981248C59ADA07BF0CF62A4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E1116633F4343CF915FE9D2BB5FA2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295C2-7D0A-4433-9D2B-3F572C1AF2C0}"/>
      </w:docPartPr>
      <w:docPartBody>
        <w:p w:rsidR="00F2308C" w:rsidRDefault="00F2308C" w:rsidP="00F2308C">
          <w:pPr>
            <w:pStyle w:val="FE1116633F4343CF915FE9D2BB5FA29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D6BF9916DD4A2795704D7AF780DCA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D1FDE6-9592-4E54-9879-B55E257A90A1}"/>
      </w:docPartPr>
      <w:docPartBody>
        <w:p w:rsidR="00F2308C" w:rsidRDefault="00F2308C" w:rsidP="00F2308C">
          <w:pPr>
            <w:pStyle w:val="DFD6BF9916DD4A2795704D7AF780DCA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C4CF4A6744545F49C5009D95F20E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B9AEA1-31AB-4B44-847C-F199A9E1647E}"/>
      </w:docPartPr>
      <w:docPartBody>
        <w:p w:rsidR="00F2308C" w:rsidRDefault="00F2308C" w:rsidP="00F2308C">
          <w:pPr>
            <w:pStyle w:val="1C4CF4A6744545F49C5009D95F20EA1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796854E005143C5B2B3C0E0F954D6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1F165D-4A9A-4F0C-B6B3-BF8B004B3CB7}"/>
      </w:docPartPr>
      <w:docPartBody>
        <w:p w:rsidR="00F2308C" w:rsidRDefault="00F2308C" w:rsidP="00F2308C">
          <w:pPr>
            <w:pStyle w:val="4796854E005143C5B2B3C0E0F954D63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5B5E81006B0B45EC94BDD68B8E871D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81FFD2-DC3E-4745-BEBD-F29B64345586}"/>
      </w:docPartPr>
      <w:docPartBody>
        <w:p w:rsidR="00F2308C" w:rsidRDefault="00F2308C" w:rsidP="00F2308C">
          <w:pPr>
            <w:pStyle w:val="5B5E81006B0B45EC94BDD68B8E871DF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F238C2CF1FE4F27B10F581531603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B573D8-C25E-4FE3-BD4F-53FF86CC8C0D}"/>
      </w:docPartPr>
      <w:docPartBody>
        <w:p w:rsidR="00F2308C" w:rsidRDefault="00F2308C" w:rsidP="00F2308C">
          <w:pPr>
            <w:pStyle w:val="4F238C2CF1FE4F27B10F581531603CF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9EED6A1F8F954FD9A80C0BAD527960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8D6B4E-4E96-4293-B254-76F7A9CC67D1}"/>
      </w:docPartPr>
      <w:docPartBody>
        <w:p w:rsidR="00F2308C" w:rsidRDefault="00F2308C" w:rsidP="00F2308C">
          <w:pPr>
            <w:pStyle w:val="9EED6A1F8F954FD9A80C0BAD527960CB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B9A2448EDE443A1B8338768DFC89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02F212-6027-4A67-8220-8F728B5C6689}"/>
      </w:docPartPr>
      <w:docPartBody>
        <w:p w:rsidR="00F2308C" w:rsidRDefault="00F2308C" w:rsidP="00F2308C">
          <w:pPr>
            <w:pStyle w:val="AB9A2448EDE443A1B8338768DFC891B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CD1A111B190433D940291AD64FAF1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BA67C4-EEE4-4F91-B6A8-C3A6D300E410}"/>
      </w:docPartPr>
      <w:docPartBody>
        <w:p w:rsidR="00B21C41" w:rsidRDefault="00B21C41" w:rsidP="00B21C41">
          <w:pPr>
            <w:pStyle w:val="5CD1A111B190433D940291AD64FAF1E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41859C27EAE4FE9BAA376CF96A060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279005-46FB-4805-A2C2-20EC3CF55BED}"/>
      </w:docPartPr>
      <w:docPartBody>
        <w:p w:rsidR="00B21C41" w:rsidRDefault="00B21C41" w:rsidP="00B21C41">
          <w:pPr>
            <w:pStyle w:val="F41859C27EAE4FE9BAA376CF96A0602E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8709DC0B9324369B5EE21E45B77CB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3E8F37-ECDC-4710-994D-84102D67618D}"/>
      </w:docPartPr>
      <w:docPartBody>
        <w:p w:rsidR="00B21C41" w:rsidRDefault="00B21C41" w:rsidP="00B21C41">
          <w:pPr>
            <w:pStyle w:val="78709DC0B9324369B5EE21E45B77CB2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C2277E13CFF4315AD115448059E31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3E4988-0D54-4356-B107-205D73DDBC71}"/>
      </w:docPartPr>
      <w:docPartBody>
        <w:p w:rsidR="00B21C41" w:rsidRDefault="00B21C41" w:rsidP="00B21C41">
          <w:pPr>
            <w:pStyle w:val="7C2277E13CFF4315AD115448059E311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9C7018DEDBAD4B77AE090E88439604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8851CF-8914-4E8E-9B32-6B6B2224684F}"/>
      </w:docPartPr>
      <w:docPartBody>
        <w:p w:rsidR="00B21C41" w:rsidRDefault="00B21C41" w:rsidP="00B21C41">
          <w:pPr>
            <w:pStyle w:val="9C7018DEDBAD4B77AE090E88439604A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099FF6D87B71473883D30DA3663CB3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6A9394-E81B-4E59-82D2-1FDA8ACC0674}"/>
      </w:docPartPr>
      <w:docPartBody>
        <w:p w:rsidR="00B21C41" w:rsidRDefault="00B21C41" w:rsidP="00B21C41">
          <w:pPr>
            <w:pStyle w:val="099FF6D87B71473883D30DA3663CB39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147D755ACEB4BDA80568861BCBBA3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B9F49C-8CB4-4F9D-A1C1-DC7DFC148D97}"/>
      </w:docPartPr>
      <w:docPartBody>
        <w:p w:rsidR="007C567D" w:rsidRDefault="00B21C41" w:rsidP="00B21C41">
          <w:pPr>
            <w:pStyle w:val="7147D755ACEB4BDA80568861BCBBA35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1262CB095F34C0C8672E7702CD5B0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330A02A-0CAD-447C-A067-2FB14B4FFC66}"/>
      </w:docPartPr>
      <w:docPartBody>
        <w:p w:rsidR="00D1263A" w:rsidRDefault="00D1263A" w:rsidP="00D1263A">
          <w:pPr>
            <w:pStyle w:val="51262CB095F34C0C8672E7702CD5B0E3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2920E003BCF4E9A80816C41E685FA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91D0E8-7C00-4937-ADBF-CF186E706A25}"/>
      </w:docPartPr>
      <w:docPartBody>
        <w:p w:rsidR="00D1263A" w:rsidRDefault="00D1263A" w:rsidP="00D1263A">
          <w:pPr>
            <w:pStyle w:val="42920E003BCF4E9A80816C41E685FAA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ADAC9E08C014AD8803DDB6B610967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AEC92-96A8-422F-A4BB-7C857E4D8015}"/>
      </w:docPartPr>
      <w:docPartBody>
        <w:p w:rsidR="00B1676B" w:rsidRDefault="00B1676B" w:rsidP="00B1676B">
          <w:pPr>
            <w:pStyle w:val="2ADAC9E08C014AD8803DDB6B610967D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853BACE1C346099E9A5D0A08E69E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B512EF-F29E-4371-AD24-D8773A5F6F7E}"/>
      </w:docPartPr>
      <w:docPartBody>
        <w:p w:rsidR="00550652" w:rsidRDefault="00B1676B" w:rsidP="00B1676B">
          <w:pPr>
            <w:pStyle w:val="DF853BACE1C346099E9A5D0A08E69E17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B2B5972A014D4DBDA6F6FFACA137D94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8E653D-205B-4C0C-88F5-46EDEE1D2D7E}"/>
      </w:docPartPr>
      <w:docPartBody>
        <w:p w:rsidR="00550652" w:rsidRDefault="00550652" w:rsidP="00550652">
          <w:pPr>
            <w:pStyle w:val="B2B5972A014D4DBDA6F6FFACA137D94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5E88B7B90BA46A1AA5DF163057033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F364BA-E086-4460-BF47-5060B49CC3D6}"/>
      </w:docPartPr>
      <w:docPartBody>
        <w:p w:rsidR="00550652" w:rsidRDefault="00550652" w:rsidP="00550652">
          <w:pPr>
            <w:pStyle w:val="A5E88B7B90BA46A1AA5DF163057033C2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7C4D06DE7034F4CA997E366D4C17F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E3EE55-960C-4B31-9C41-EE9C752DE861}"/>
      </w:docPartPr>
      <w:docPartBody>
        <w:p w:rsidR="00550652" w:rsidRDefault="00550652" w:rsidP="00550652">
          <w:pPr>
            <w:pStyle w:val="17C4D06DE7034F4CA997E366D4C17F7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11E848660954F24BDE27F5CFB9840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9FB6D5-BC37-4AB4-85AE-E32ABA8ACAD9}"/>
      </w:docPartPr>
      <w:docPartBody>
        <w:p w:rsidR="00550652" w:rsidRDefault="00550652" w:rsidP="00550652">
          <w:pPr>
            <w:pStyle w:val="611E848660954F24BDE27F5CFB9840A1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FE71F108A7E44EA8FDE2EAA36E35D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4E43A2-3ACC-4A50-B454-8E4A73C43E5D}"/>
      </w:docPartPr>
      <w:docPartBody>
        <w:p w:rsidR="00550652" w:rsidRDefault="00550652" w:rsidP="00550652">
          <w:pPr>
            <w:pStyle w:val="CFE71F108A7E44EA8FDE2EAA36E35DE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69B029F8A6E491DBDA47D3A016094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07F177-A8F0-4AB6-9AD0-4212DF0AF249}"/>
      </w:docPartPr>
      <w:docPartBody>
        <w:p w:rsidR="00B07A55" w:rsidRDefault="00B07A55" w:rsidP="00B07A55">
          <w:pPr>
            <w:pStyle w:val="869B029F8A6E491DBDA47D3A0160948E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9CD161FB3490589E3DA459B447B9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53E4C6-6AA5-42F6-ACCA-2ADACBE5353B}"/>
      </w:docPartPr>
      <w:docPartBody>
        <w:p w:rsidR="00B07A55" w:rsidRDefault="00B07A55" w:rsidP="00B07A55">
          <w:pPr>
            <w:pStyle w:val="44D9CD161FB3490589E3DA459B447B96"/>
          </w:pPr>
          <w:r w:rsidRPr="00203515">
            <w:rPr>
              <w:rStyle w:val="a3"/>
            </w:rPr>
            <w:t>Место для ввода текста.</w:t>
          </w:r>
        </w:p>
      </w:docPartBody>
    </w:docPart>
    <w:docPart>
      <w:docPartPr>
        <w:name w:val="AE84BFAFE4D04C0E942B05A59B16FB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CE279E-F142-4FCC-A06D-CD74A2D29BB6}"/>
      </w:docPartPr>
      <w:docPartBody>
        <w:p w:rsidR="00081654" w:rsidRDefault="00CF0486" w:rsidP="00CF0486">
          <w:pPr>
            <w:pStyle w:val="AE84BFAFE4D04C0E942B05A59B16FB0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D4B2096E2DA4E1088190CAAE4FBDB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7287B6-9043-475E-960E-6CAB022D6B91}"/>
      </w:docPartPr>
      <w:docPartBody>
        <w:p w:rsidR="00081654" w:rsidRDefault="00CF0486" w:rsidP="00CF0486">
          <w:pPr>
            <w:pStyle w:val="BD4B2096E2DA4E1088190CAAE4FBDBB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5AD8F824BDE4EF183992EAD111A62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654D31-82BD-483F-BFA6-9B20D3E451BD}"/>
      </w:docPartPr>
      <w:docPartBody>
        <w:p w:rsidR="00081654" w:rsidRDefault="00CF0486" w:rsidP="00CF0486">
          <w:pPr>
            <w:pStyle w:val="15AD8F824BDE4EF183992EAD111A627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B3811E3ADCD4A51A43EA76326F840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D0A88F-D314-400B-92FC-60E41B8CB547}"/>
      </w:docPartPr>
      <w:docPartBody>
        <w:p w:rsidR="00081654" w:rsidRDefault="00CF0486" w:rsidP="00CF0486">
          <w:pPr>
            <w:pStyle w:val="BB3811E3ADCD4A51A43EA76326F8405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F51104909B34CF1A42EB37B2171CC1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F9F7C2-709C-4B23-B4EC-FDBFB38ED091}"/>
      </w:docPartPr>
      <w:docPartBody>
        <w:p w:rsidR="009C4E82" w:rsidRDefault="009C4E82" w:rsidP="009C4E82">
          <w:pPr>
            <w:pStyle w:val="8F51104909B34CF1A42EB37B2171CC1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9BD426F4056403492DE27029A878F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65C4A-4C81-4B20-89C8-180AC71EC372}"/>
      </w:docPartPr>
      <w:docPartBody>
        <w:p w:rsidR="00F426DC" w:rsidRDefault="00F426DC" w:rsidP="00F426DC">
          <w:pPr>
            <w:pStyle w:val="69BD426F4056403492DE27029A878FC4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5EA0073652C47B49C339E431D316E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5B4360-1231-49D3-AD9D-C9D711EFADC7}"/>
      </w:docPartPr>
      <w:docPartBody>
        <w:p w:rsidR="007D4FAC" w:rsidRDefault="007D4FAC" w:rsidP="007D4FAC">
          <w:pPr>
            <w:pStyle w:val="D5EA0073652C47B49C339E431D316EB0"/>
          </w:pPr>
          <w:r w:rsidRPr="00156622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E9D"/>
    <w:rsid w:val="00021BA7"/>
    <w:rsid w:val="00081654"/>
    <w:rsid w:val="0008314F"/>
    <w:rsid w:val="00083A6D"/>
    <w:rsid w:val="000F0801"/>
    <w:rsid w:val="00196C92"/>
    <w:rsid w:val="00230829"/>
    <w:rsid w:val="002C79D6"/>
    <w:rsid w:val="00331248"/>
    <w:rsid w:val="003463F7"/>
    <w:rsid w:val="003E1660"/>
    <w:rsid w:val="00494885"/>
    <w:rsid w:val="00503ED7"/>
    <w:rsid w:val="00511E9D"/>
    <w:rsid w:val="00550652"/>
    <w:rsid w:val="00667EFE"/>
    <w:rsid w:val="006F0421"/>
    <w:rsid w:val="006F137C"/>
    <w:rsid w:val="007C567D"/>
    <w:rsid w:val="007D4FAC"/>
    <w:rsid w:val="00842035"/>
    <w:rsid w:val="00937BB0"/>
    <w:rsid w:val="009920C6"/>
    <w:rsid w:val="009C4E82"/>
    <w:rsid w:val="00A11A74"/>
    <w:rsid w:val="00A14089"/>
    <w:rsid w:val="00B07A55"/>
    <w:rsid w:val="00B1676B"/>
    <w:rsid w:val="00B21C41"/>
    <w:rsid w:val="00B45D2B"/>
    <w:rsid w:val="00CB10D0"/>
    <w:rsid w:val="00CF0486"/>
    <w:rsid w:val="00D1263A"/>
    <w:rsid w:val="00D426A2"/>
    <w:rsid w:val="00F2308C"/>
    <w:rsid w:val="00F2564A"/>
    <w:rsid w:val="00F426DC"/>
    <w:rsid w:val="00F73956"/>
    <w:rsid w:val="00FA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4FAC"/>
    <w:rPr>
      <w:color w:val="808080"/>
    </w:rPr>
  </w:style>
  <w:style w:type="paragraph" w:customStyle="1" w:styleId="A5118A92D3A249D6AF2A64C69543BC6E">
    <w:name w:val="A5118A92D3A249D6AF2A64C69543BC6E"/>
    <w:rsid w:val="00511E9D"/>
  </w:style>
  <w:style w:type="paragraph" w:customStyle="1" w:styleId="11D388A1384D4EB4851D313A86B244AD">
    <w:name w:val="11D388A1384D4EB4851D313A86B244AD"/>
    <w:rsid w:val="00511E9D"/>
  </w:style>
  <w:style w:type="paragraph" w:customStyle="1" w:styleId="C388C7DDEC60437EBE3964940ACF0500">
    <w:name w:val="C388C7DDEC60437EBE3964940ACF0500"/>
    <w:rsid w:val="00511E9D"/>
  </w:style>
  <w:style w:type="paragraph" w:customStyle="1" w:styleId="44D21323FE214928ABC675EEE9E6B315">
    <w:name w:val="44D21323FE214928ABC675EEE9E6B315"/>
    <w:rsid w:val="00511E9D"/>
  </w:style>
  <w:style w:type="paragraph" w:customStyle="1" w:styleId="7B5575C129844CB49C34F6F0D10AC7FC">
    <w:name w:val="7B5575C129844CB49C34F6F0D10AC7FC"/>
    <w:rsid w:val="00511E9D"/>
  </w:style>
  <w:style w:type="paragraph" w:customStyle="1" w:styleId="A179B492900E41CCB027273B07FAC587">
    <w:name w:val="A179B492900E41CCB027273B07FAC587"/>
    <w:rsid w:val="00511E9D"/>
  </w:style>
  <w:style w:type="paragraph" w:customStyle="1" w:styleId="FCBA0C926856424C9BB809D45BB65143">
    <w:name w:val="FCBA0C926856424C9BB809D45BB65143"/>
    <w:rsid w:val="00511E9D"/>
  </w:style>
  <w:style w:type="paragraph" w:customStyle="1" w:styleId="7E86EFAF981248C59ADA07BF0CF62A4E">
    <w:name w:val="7E86EFAF981248C59ADA07BF0CF62A4E"/>
    <w:rsid w:val="00F2308C"/>
  </w:style>
  <w:style w:type="paragraph" w:customStyle="1" w:styleId="FE1116633F4343CF915FE9D2BB5FA29C">
    <w:name w:val="FE1116633F4343CF915FE9D2BB5FA29C"/>
    <w:rsid w:val="00F2308C"/>
  </w:style>
  <w:style w:type="paragraph" w:customStyle="1" w:styleId="DFD6BF9916DD4A2795704D7AF780DCA4">
    <w:name w:val="DFD6BF9916DD4A2795704D7AF780DCA4"/>
    <w:rsid w:val="00F2308C"/>
  </w:style>
  <w:style w:type="paragraph" w:customStyle="1" w:styleId="1C4CF4A6744545F49C5009D95F20EA16">
    <w:name w:val="1C4CF4A6744545F49C5009D95F20EA16"/>
    <w:rsid w:val="00F2308C"/>
  </w:style>
  <w:style w:type="paragraph" w:customStyle="1" w:styleId="4796854E005143C5B2B3C0E0F954D631">
    <w:name w:val="4796854E005143C5B2B3C0E0F954D631"/>
    <w:rsid w:val="00F2308C"/>
  </w:style>
  <w:style w:type="paragraph" w:customStyle="1" w:styleId="5B5E81006B0B45EC94BDD68B8E871DFF">
    <w:name w:val="5B5E81006B0B45EC94BDD68B8E871DFF"/>
    <w:rsid w:val="00F2308C"/>
  </w:style>
  <w:style w:type="paragraph" w:customStyle="1" w:styleId="4F238C2CF1FE4F27B10F581531603CF4">
    <w:name w:val="4F238C2CF1FE4F27B10F581531603CF4"/>
    <w:rsid w:val="00F2308C"/>
  </w:style>
  <w:style w:type="paragraph" w:customStyle="1" w:styleId="9EED6A1F8F954FD9A80C0BAD527960CB">
    <w:name w:val="9EED6A1F8F954FD9A80C0BAD527960CB"/>
    <w:rsid w:val="00F2308C"/>
  </w:style>
  <w:style w:type="paragraph" w:customStyle="1" w:styleId="AB9A2448EDE443A1B8338768DFC891BD">
    <w:name w:val="AB9A2448EDE443A1B8338768DFC891BD"/>
    <w:rsid w:val="00F2308C"/>
  </w:style>
  <w:style w:type="paragraph" w:customStyle="1" w:styleId="5CD1A111B190433D940291AD64FAF1E0">
    <w:name w:val="5CD1A111B190433D940291AD64FAF1E0"/>
    <w:rsid w:val="00B21C41"/>
  </w:style>
  <w:style w:type="paragraph" w:customStyle="1" w:styleId="F41859C27EAE4FE9BAA376CF96A0602E">
    <w:name w:val="F41859C27EAE4FE9BAA376CF96A0602E"/>
    <w:rsid w:val="00B21C41"/>
  </w:style>
  <w:style w:type="paragraph" w:customStyle="1" w:styleId="78709DC0B9324369B5EE21E45B77CB20">
    <w:name w:val="78709DC0B9324369B5EE21E45B77CB20"/>
    <w:rsid w:val="00B21C41"/>
  </w:style>
  <w:style w:type="paragraph" w:customStyle="1" w:styleId="7C2277E13CFF4315AD115448059E3111">
    <w:name w:val="7C2277E13CFF4315AD115448059E3111"/>
    <w:rsid w:val="00B21C41"/>
  </w:style>
  <w:style w:type="paragraph" w:customStyle="1" w:styleId="9C7018DEDBAD4B77AE090E88439604A0">
    <w:name w:val="9C7018DEDBAD4B77AE090E88439604A0"/>
    <w:rsid w:val="00B21C41"/>
  </w:style>
  <w:style w:type="paragraph" w:customStyle="1" w:styleId="099FF6D87B71473883D30DA3663CB390">
    <w:name w:val="099FF6D87B71473883D30DA3663CB390"/>
    <w:rsid w:val="00B21C41"/>
  </w:style>
  <w:style w:type="paragraph" w:customStyle="1" w:styleId="7147D755ACEB4BDA80568861BCBBA358">
    <w:name w:val="7147D755ACEB4BDA80568861BCBBA358"/>
    <w:rsid w:val="00B21C41"/>
  </w:style>
  <w:style w:type="paragraph" w:customStyle="1" w:styleId="51262CB095F34C0C8672E7702CD5B0E3">
    <w:name w:val="51262CB095F34C0C8672E7702CD5B0E3"/>
    <w:rsid w:val="00D1263A"/>
  </w:style>
  <w:style w:type="paragraph" w:customStyle="1" w:styleId="42920E003BCF4E9A80816C41E685FAA9">
    <w:name w:val="42920E003BCF4E9A80816C41E685FAA9"/>
    <w:rsid w:val="00D1263A"/>
  </w:style>
  <w:style w:type="paragraph" w:customStyle="1" w:styleId="2ADAC9E08C014AD8803DDB6B610967D9">
    <w:name w:val="2ADAC9E08C014AD8803DDB6B610967D9"/>
    <w:rsid w:val="00B1676B"/>
  </w:style>
  <w:style w:type="paragraph" w:customStyle="1" w:styleId="DF853BACE1C346099E9A5D0A08E69E17">
    <w:name w:val="DF853BACE1C346099E9A5D0A08E69E17"/>
    <w:rsid w:val="00B1676B"/>
  </w:style>
  <w:style w:type="paragraph" w:customStyle="1" w:styleId="B2B5972A014D4DBDA6F6FFACA137D94C">
    <w:name w:val="B2B5972A014D4DBDA6F6FFACA137D94C"/>
    <w:rsid w:val="00550652"/>
  </w:style>
  <w:style w:type="paragraph" w:customStyle="1" w:styleId="A5E88B7B90BA46A1AA5DF163057033C2">
    <w:name w:val="A5E88B7B90BA46A1AA5DF163057033C2"/>
    <w:rsid w:val="00550652"/>
  </w:style>
  <w:style w:type="paragraph" w:customStyle="1" w:styleId="17C4D06DE7034F4CA997E366D4C17F78">
    <w:name w:val="17C4D06DE7034F4CA997E366D4C17F78"/>
    <w:rsid w:val="00550652"/>
  </w:style>
  <w:style w:type="paragraph" w:customStyle="1" w:styleId="611E848660954F24BDE27F5CFB9840A1">
    <w:name w:val="611E848660954F24BDE27F5CFB9840A1"/>
    <w:rsid w:val="00550652"/>
  </w:style>
  <w:style w:type="paragraph" w:customStyle="1" w:styleId="CFE71F108A7E44EA8FDE2EAA36E35DED">
    <w:name w:val="CFE71F108A7E44EA8FDE2EAA36E35DED"/>
    <w:rsid w:val="00550652"/>
  </w:style>
  <w:style w:type="paragraph" w:customStyle="1" w:styleId="869B029F8A6E491DBDA47D3A0160948E">
    <w:name w:val="869B029F8A6E491DBDA47D3A0160948E"/>
    <w:rsid w:val="00B07A55"/>
  </w:style>
  <w:style w:type="paragraph" w:customStyle="1" w:styleId="E233F083F08244F1B1F8971A472719A9">
    <w:name w:val="E233F083F08244F1B1F8971A472719A9"/>
    <w:rsid w:val="00B07A55"/>
  </w:style>
  <w:style w:type="paragraph" w:customStyle="1" w:styleId="44D9CD161FB3490589E3DA459B447B96">
    <w:name w:val="44D9CD161FB3490589E3DA459B447B96"/>
    <w:rsid w:val="00B07A55"/>
  </w:style>
  <w:style w:type="paragraph" w:customStyle="1" w:styleId="AE84BFAFE4D04C0E942B05A59B16FB0F">
    <w:name w:val="AE84BFAFE4D04C0E942B05A59B16FB0F"/>
    <w:rsid w:val="00CF0486"/>
  </w:style>
  <w:style w:type="paragraph" w:customStyle="1" w:styleId="BD4B2096E2DA4E1088190CAAE4FBDBB6">
    <w:name w:val="BD4B2096E2DA4E1088190CAAE4FBDBB6"/>
    <w:rsid w:val="00CF0486"/>
  </w:style>
  <w:style w:type="paragraph" w:customStyle="1" w:styleId="15AD8F824BDE4EF183992EAD111A627A">
    <w:name w:val="15AD8F824BDE4EF183992EAD111A627A"/>
    <w:rsid w:val="00CF0486"/>
  </w:style>
  <w:style w:type="paragraph" w:customStyle="1" w:styleId="BB3811E3ADCD4A51A43EA76326F8405A">
    <w:name w:val="BB3811E3ADCD4A51A43EA76326F8405A"/>
    <w:rsid w:val="00CF0486"/>
  </w:style>
  <w:style w:type="paragraph" w:customStyle="1" w:styleId="8F51104909B34CF1A42EB37B2171CC10">
    <w:name w:val="8F51104909B34CF1A42EB37B2171CC10"/>
    <w:rsid w:val="009C4E82"/>
  </w:style>
  <w:style w:type="paragraph" w:customStyle="1" w:styleId="69BD426F4056403492DE27029A878FC4">
    <w:name w:val="69BD426F4056403492DE27029A878FC4"/>
    <w:rsid w:val="00F426DC"/>
  </w:style>
  <w:style w:type="paragraph" w:customStyle="1" w:styleId="D5EA0073652C47B49C339E431D316EB0">
    <w:name w:val="D5EA0073652C47B49C339E431D316EB0"/>
    <w:rsid w:val="007D4F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8B4AF52-3654-4CF2-82A4-2E369695C0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</Pages>
  <Words>103239</Words>
  <Characters>588464</Characters>
  <Application>Microsoft Office Word</Application>
  <DocSecurity>0</DocSecurity>
  <Lines>4903</Lines>
  <Paragraphs>1380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STRANGER</cp:lastModifiedBy>
  <cp:revision>82</cp:revision>
  <cp:lastPrinted>2024-05-28T14:26:00Z</cp:lastPrinted>
  <dcterms:created xsi:type="dcterms:W3CDTF">2024-05-26T08:34:00Z</dcterms:created>
  <dcterms:modified xsi:type="dcterms:W3CDTF">2024-05-28T14:26:00Z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60063876-187e-4aa9-adf7-cbdf27e5c548</vt:lpwstr>
  </property>
  <property fmtid="{D5CDD505-2E9C-101B-9397-08002B2CF9AE}" pid="3" name="CitaviDocumentProperty_7">
    <vt:lpwstr>Course</vt:lpwstr>
  </property>
  <property fmtid="{D5CDD505-2E9C-101B-9397-08002B2CF9AE}" pid="4" name="CitaviDocumentProperty_8">
    <vt:lpwstr>D:\Programs\Citavi\User files\Projects\Course\Course.ctv6</vt:lpwstr>
  </property>
  <property fmtid="{D5CDD505-2E9C-101B-9397-08002B2CF9AE}" pid="5" name="CitaviDocumentProperty_6">
    <vt:lpwstr>False</vt:lpwstr>
  </property>
  <property fmtid="{D5CDD505-2E9C-101B-9397-08002B2CF9AE}" pid="6" name="CitaviDocumentProperty_1">
    <vt:lpwstr>6.15.2.0</vt:lpwstr>
  </property>
</Properties>
</file>